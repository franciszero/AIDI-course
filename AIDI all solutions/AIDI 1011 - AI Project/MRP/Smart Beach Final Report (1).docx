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16cid w16 w16cex w16sdtdh wp14">
  <w:body>
    <w:p w:rsidR="00317541" w:rsidP="00317541" w:rsidRDefault="00317541" w14:paraId="2079637A" w14:textId="77777777">
      <w:pPr>
        <w:spacing w:line="360" w:lineRule="auto"/>
        <w:jc w:val="center"/>
        <w:rPr>
          <w:b/>
          <w:color w:val="000000"/>
          <w:sz w:val="36"/>
          <w:szCs w:val="36"/>
        </w:rPr>
      </w:pPr>
      <w:bookmarkStart w:name="_1fob9te" w:colFirst="0" w:colLast="0" w:id="0"/>
      <w:bookmarkEnd w:id="0"/>
      <w:r>
        <w:rPr>
          <w:b/>
          <w:color w:val="000000"/>
          <w:sz w:val="36"/>
          <w:szCs w:val="36"/>
        </w:rPr>
        <w:t>SMART BEACH BY BRUCE COUNTY</w:t>
      </w:r>
    </w:p>
    <w:p w:rsidR="00317541" w:rsidP="00317541" w:rsidRDefault="00317541" w14:paraId="6BE9F2CB" w14:textId="77777777">
      <w:pPr>
        <w:spacing w:line="360" w:lineRule="auto"/>
        <w:jc w:val="center"/>
        <w:rPr>
          <w:color w:val="000000"/>
          <w:sz w:val="32"/>
          <w:szCs w:val="32"/>
        </w:rPr>
      </w:pPr>
      <w:r>
        <w:rPr>
          <w:color w:val="000000"/>
          <w:sz w:val="32"/>
          <w:szCs w:val="32"/>
        </w:rPr>
        <w:t>by</w:t>
      </w:r>
    </w:p>
    <w:p w:rsidR="00317541" w:rsidP="00317541" w:rsidRDefault="00317541" w14:paraId="09144DC9" w14:textId="77777777">
      <w:pPr>
        <w:spacing w:line="360" w:lineRule="auto"/>
        <w:jc w:val="center"/>
        <w:rPr>
          <w:color w:val="000000"/>
          <w:sz w:val="32"/>
          <w:szCs w:val="32"/>
        </w:rPr>
      </w:pPr>
      <w:r>
        <w:rPr>
          <w:color w:val="000000"/>
          <w:sz w:val="32"/>
          <w:szCs w:val="32"/>
        </w:rPr>
        <w:t>Janvi Patel (200511517), Fangji Chen (200520598)</w:t>
      </w:r>
    </w:p>
    <w:p w:rsidR="00317541" w:rsidP="00317541" w:rsidRDefault="00317541" w14:paraId="6AF8CB31" w14:textId="77777777">
      <w:pPr>
        <w:jc w:val="center"/>
        <w:rPr>
          <w:color w:val="000000"/>
        </w:rPr>
      </w:pPr>
    </w:p>
    <w:p w:rsidR="00317541" w:rsidP="00317541" w:rsidRDefault="00317541" w14:paraId="65981953" w14:textId="77777777">
      <w:pPr>
        <w:jc w:val="center"/>
        <w:rPr>
          <w:color w:val="000000"/>
        </w:rPr>
      </w:pPr>
    </w:p>
    <w:p w:rsidR="00317541" w:rsidP="00317541" w:rsidRDefault="00317541" w14:paraId="17106F2E" w14:textId="77777777">
      <w:pPr>
        <w:jc w:val="center"/>
        <w:rPr>
          <w:color w:val="000000"/>
        </w:rPr>
      </w:pPr>
      <w:r>
        <w:rPr>
          <w:color w:val="000000"/>
        </w:rPr>
        <w:t>Submitted in partial fulfillment of the requirements for the award of degree of</w:t>
      </w:r>
    </w:p>
    <w:p w:rsidR="00317541" w:rsidP="00317541" w:rsidRDefault="00317541" w14:paraId="6C85EC02" w14:textId="77777777">
      <w:pPr>
        <w:jc w:val="center"/>
        <w:rPr>
          <w:color w:val="000000"/>
          <w:sz w:val="28"/>
          <w:szCs w:val="28"/>
        </w:rPr>
      </w:pPr>
    </w:p>
    <w:p w:rsidR="00317541" w:rsidP="00317541" w:rsidRDefault="00317541" w14:paraId="68BC00AF" w14:textId="77777777">
      <w:pPr>
        <w:jc w:val="center"/>
        <w:rPr>
          <w:color w:val="000000"/>
          <w:sz w:val="36"/>
          <w:szCs w:val="36"/>
        </w:rPr>
      </w:pPr>
      <w:r>
        <w:rPr>
          <w:color w:val="000000"/>
          <w:sz w:val="36"/>
          <w:szCs w:val="36"/>
        </w:rPr>
        <w:t>POST GRADUATE CERTIFICATE COURSE</w:t>
      </w:r>
    </w:p>
    <w:p w:rsidR="00317541" w:rsidP="00317541" w:rsidRDefault="00317541" w14:paraId="0F733270" w14:textId="77777777">
      <w:pPr>
        <w:jc w:val="center"/>
        <w:rPr>
          <w:color w:val="000000"/>
          <w:sz w:val="36"/>
          <w:szCs w:val="36"/>
        </w:rPr>
      </w:pPr>
      <w:r>
        <w:rPr>
          <w:color w:val="000000"/>
          <w:sz w:val="36"/>
          <w:szCs w:val="36"/>
        </w:rPr>
        <w:t>IN</w:t>
      </w:r>
    </w:p>
    <w:p w:rsidR="00317541" w:rsidP="00317541" w:rsidRDefault="00317541" w14:paraId="5162A5A3" w14:textId="77777777">
      <w:pPr>
        <w:jc w:val="center"/>
        <w:rPr>
          <w:color w:val="000000"/>
          <w:sz w:val="36"/>
          <w:szCs w:val="36"/>
        </w:rPr>
      </w:pPr>
      <w:r>
        <w:rPr>
          <w:color w:val="000000"/>
          <w:sz w:val="36"/>
          <w:szCs w:val="36"/>
        </w:rPr>
        <w:t>ARTIFICIAL INTELLIGENCE</w:t>
      </w:r>
    </w:p>
    <w:p w:rsidR="00317541" w:rsidP="00317541" w:rsidRDefault="00317541" w14:paraId="50794BD6" w14:textId="77777777">
      <w:pPr>
        <w:jc w:val="center"/>
        <w:rPr>
          <w:color w:val="000000"/>
          <w:sz w:val="28"/>
          <w:szCs w:val="28"/>
        </w:rPr>
      </w:pPr>
    </w:p>
    <w:p w:rsidR="00317541" w:rsidP="00317541" w:rsidRDefault="00317541" w14:paraId="585F209D" w14:textId="77777777">
      <w:pPr>
        <w:rPr>
          <w:color w:val="000000"/>
          <w:sz w:val="28"/>
          <w:szCs w:val="28"/>
        </w:rPr>
      </w:pPr>
    </w:p>
    <w:p w:rsidR="00317541" w:rsidP="00317541" w:rsidRDefault="00317541" w14:paraId="54731900" w14:textId="77777777">
      <w:pPr>
        <w:jc w:val="center"/>
        <w:rPr>
          <w:color w:val="000000"/>
        </w:rPr>
      </w:pPr>
      <w:r>
        <w:rPr>
          <w:noProof/>
        </w:rPr>
        <w:drawing>
          <wp:inline distT="0" distB="0" distL="0" distR="0" wp14:anchorId="25D45C34" wp14:editId="5EE1F335">
            <wp:extent cx="2895600" cy="1263650"/>
            <wp:effectExtent l="0" t="0" r="0" b="0"/>
            <wp:docPr id="59" name="Picture 59" descr="Georgian College - studyonline.ca - Online programs and courses in Ont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orgian College - studyonline.ca - Online programs and courses in Ontari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95600" cy="1263650"/>
                    </a:xfrm>
                    <a:prstGeom prst="rect">
                      <a:avLst/>
                    </a:prstGeom>
                    <a:noFill/>
                    <a:ln>
                      <a:noFill/>
                    </a:ln>
                  </pic:spPr>
                </pic:pic>
              </a:graphicData>
            </a:graphic>
          </wp:inline>
        </w:drawing>
      </w:r>
    </w:p>
    <w:p w:rsidR="00317541" w:rsidP="00317541" w:rsidRDefault="00317541" w14:paraId="5E92F967" w14:textId="77777777">
      <w:pPr>
        <w:spacing w:line="240" w:lineRule="auto"/>
        <w:rPr>
          <w:color w:val="000000"/>
          <w:sz w:val="22"/>
          <w:szCs w:val="22"/>
        </w:rPr>
      </w:pPr>
    </w:p>
    <w:p w:rsidR="00317541" w:rsidP="00317541" w:rsidRDefault="00317541" w14:paraId="4776CD8B" w14:textId="77777777">
      <w:pPr>
        <w:spacing w:line="240" w:lineRule="auto"/>
        <w:jc w:val="center"/>
        <w:rPr>
          <w:color w:val="000000"/>
          <w:sz w:val="22"/>
          <w:szCs w:val="22"/>
        </w:rPr>
      </w:pPr>
      <w:r w:rsidRPr="00650F20">
        <w:rPr>
          <w:color w:val="000000"/>
          <w:sz w:val="22"/>
          <w:szCs w:val="22"/>
        </w:rPr>
        <w:t>THE DEPARTMENT OF RESEARCH AND INNOVATION</w:t>
      </w:r>
      <w:r>
        <w:rPr>
          <w:color w:val="000000"/>
          <w:sz w:val="22"/>
          <w:szCs w:val="22"/>
        </w:rPr>
        <w:t>,</w:t>
      </w:r>
    </w:p>
    <w:p w:rsidR="00317541" w:rsidP="00317541" w:rsidRDefault="00317541" w14:paraId="33B82144" w14:textId="77777777">
      <w:pPr>
        <w:spacing w:line="240" w:lineRule="auto"/>
        <w:jc w:val="center"/>
        <w:rPr>
          <w:color w:val="000000"/>
          <w:sz w:val="22"/>
          <w:szCs w:val="22"/>
        </w:rPr>
      </w:pPr>
      <w:r>
        <w:rPr>
          <w:color w:val="000000"/>
          <w:sz w:val="22"/>
          <w:szCs w:val="22"/>
        </w:rPr>
        <w:t>GEORGIAN COLLEGE</w:t>
      </w:r>
    </w:p>
    <w:p w:rsidR="00317541" w:rsidP="00317541" w:rsidRDefault="00317541" w14:paraId="39E10A64" w14:textId="77777777">
      <w:pPr>
        <w:spacing w:line="240" w:lineRule="auto"/>
        <w:jc w:val="center"/>
        <w:rPr>
          <w:color w:val="000000"/>
          <w:sz w:val="22"/>
          <w:szCs w:val="22"/>
        </w:rPr>
      </w:pPr>
    </w:p>
    <w:p w:rsidR="00317541" w:rsidP="00317541" w:rsidRDefault="00317541" w14:paraId="09586C42" w14:textId="77777777">
      <w:pPr>
        <w:spacing w:line="240" w:lineRule="auto"/>
        <w:jc w:val="center"/>
        <w:rPr>
          <w:color w:val="000000"/>
          <w:sz w:val="22"/>
          <w:szCs w:val="22"/>
        </w:rPr>
      </w:pPr>
    </w:p>
    <w:p w:rsidR="00317541" w:rsidP="00317541" w:rsidRDefault="00317541" w14:paraId="203DCFDC" w14:textId="77777777">
      <w:pPr>
        <w:spacing w:line="240" w:lineRule="auto"/>
        <w:jc w:val="center"/>
        <w:rPr>
          <w:color w:val="000000"/>
          <w:sz w:val="22"/>
          <w:szCs w:val="22"/>
        </w:rPr>
      </w:pPr>
      <w:bookmarkStart w:name="_30j0zll" w:colFirst="0" w:colLast="0" w:id="1"/>
      <w:bookmarkEnd w:id="1"/>
      <w:r>
        <w:rPr>
          <w:color w:val="000000"/>
          <w:sz w:val="22"/>
          <w:szCs w:val="22"/>
        </w:rPr>
        <w:t>© Janvi Patel, Fangji Chen 2021</w:t>
      </w:r>
    </w:p>
    <w:p w:rsidR="00317541" w:rsidP="00317541" w:rsidRDefault="00317541" w14:paraId="7E5BE104" w14:textId="77777777">
      <w:pPr>
        <w:pStyle w:val="Title"/>
        <w:rPr>
          <w:sz w:val="40"/>
          <w:szCs w:val="40"/>
        </w:rPr>
      </w:pPr>
    </w:p>
    <w:p w:rsidR="00317541" w:rsidRDefault="00317541" w14:paraId="0FB62752" w14:textId="77777777">
      <w:pPr>
        <w:pStyle w:val="Title"/>
        <w:rPr>
          <w:sz w:val="40"/>
          <w:szCs w:val="40"/>
        </w:rPr>
      </w:pPr>
    </w:p>
    <w:p w:rsidR="009A5F99" w:rsidRDefault="00000000" w14:paraId="6F2F7B38" w14:textId="46C1B128">
      <w:pPr>
        <w:pStyle w:val="Title"/>
        <w:rPr>
          <w:sz w:val="40"/>
          <w:szCs w:val="40"/>
        </w:rPr>
      </w:pPr>
      <w:r>
        <w:rPr>
          <w:sz w:val="40"/>
          <w:szCs w:val="40"/>
        </w:rPr>
        <w:lastRenderedPageBreak/>
        <w:t xml:space="preserve">Abstract </w:t>
      </w:r>
    </w:p>
    <w:p w:rsidR="00317541" w:rsidP="00317541" w:rsidRDefault="00317541" w14:paraId="5170628A" w14:textId="77777777">
      <w:pPr>
        <w:ind w:firstLine="720"/>
      </w:pPr>
      <w:r>
        <w:t xml:space="preserve">The government is more focused on providing people safety with fun at beaches. The government of Bruce county has decided to use the past data to predict weather and wave conditions at beaches. </w:t>
      </w:r>
    </w:p>
    <w:p w:rsidR="00317541" w:rsidP="00317541" w:rsidRDefault="00317541" w14:paraId="5F811F33" w14:textId="77777777">
      <w:pPr>
        <w:ind w:firstLine="720"/>
      </w:pPr>
      <w:r>
        <w:t xml:space="preserve">The cameras at lake Huron captured Images of beach including water and off shore. Labelling those images the number of people is being count both in shore and off shore. These labelled images are then used to train the model to predict the number of people for coming new images. This data can be merged with weather and wave numerical data to predict which days are best for beach activities.     </w:t>
      </w:r>
    </w:p>
    <w:p w:rsidR="00317541" w:rsidP="00317541" w:rsidRDefault="00317541" w14:paraId="7796C3E9" w14:textId="77777777">
      <w:pPr>
        <w:ind w:firstLine="720"/>
      </w:pPr>
      <w:r>
        <w:t>The results were not 100% accurate but they are accurate enough to predict crowdy days. There were also some false positive cases in object detection like birds, dead wood, etc. By training the model with more images of that kind we were able to eliminate them.</w:t>
      </w:r>
    </w:p>
    <w:p w:rsidR="009A5F99" w:rsidP="00317541" w:rsidRDefault="00317541" w14:paraId="4EDEFA19" w14:textId="6DE6C06C">
      <w:pPr>
        <w:ind w:firstLine="720"/>
      </w:pPr>
      <w:r>
        <w:t>Also, the same model can be extended to measure RIP wave current in the images.</w:t>
      </w:r>
      <w:commentRangeStart w:id="2"/>
      <w:commentRangeStart w:id="3"/>
      <w:commentRangeEnd w:id="2"/>
      <w:r>
        <w:commentReference w:id="2"/>
      </w:r>
      <w:commentRangeEnd w:id="3"/>
      <w:r>
        <w:commentReference w:id="3"/>
      </w:r>
    </w:p>
    <w:p w:rsidR="009A5F99" w:rsidRDefault="009A5F99" w14:paraId="5B2D61A1" w14:textId="77777777">
      <w:pPr>
        <w:ind w:firstLine="720"/>
      </w:pPr>
    </w:p>
    <w:p w:rsidR="009A5F99" w:rsidRDefault="009A5F99" w14:paraId="77074171" w14:textId="77777777">
      <w:pPr>
        <w:ind w:firstLine="720"/>
      </w:pPr>
    </w:p>
    <w:p w:rsidR="009A5F99" w:rsidRDefault="009A5F99" w14:paraId="6C6671BA" w14:textId="77777777">
      <w:pPr>
        <w:ind w:firstLine="720"/>
      </w:pPr>
    </w:p>
    <w:p w:rsidR="009A5F99" w:rsidRDefault="009A5F99" w14:paraId="3125D925" w14:textId="77777777">
      <w:pPr>
        <w:ind w:firstLine="720"/>
      </w:pPr>
    </w:p>
    <w:p w:rsidR="009A5F99" w:rsidRDefault="009A5F99" w14:paraId="14081B90" w14:textId="77777777">
      <w:pPr>
        <w:ind w:firstLine="720"/>
        <w:jc w:val="center"/>
      </w:pPr>
    </w:p>
    <w:p w:rsidR="00317541" w:rsidRDefault="00317541" w14:paraId="644687E6" w14:textId="77777777">
      <w:pPr>
        <w:pStyle w:val="Title"/>
        <w:rPr>
          <w:sz w:val="40"/>
          <w:szCs w:val="40"/>
        </w:rPr>
      </w:pPr>
      <w:bookmarkStart w:name="_3znysh7" w:colFirst="0" w:colLast="0" w:id="4"/>
      <w:bookmarkEnd w:id="4"/>
    </w:p>
    <w:p w:rsidR="00317541" w:rsidRDefault="00317541" w14:paraId="0BDB2CA3" w14:textId="77777777">
      <w:pPr>
        <w:pStyle w:val="Title"/>
        <w:rPr>
          <w:sz w:val="40"/>
          <w:szCs w:val="40"/>
        </w:rPr>
      </w:pPr>
    </w:p>
    <w:p w:rsidR="009A5F99" w:rsidRDefault="00000000" w14:paraId="161622DB" w14:textId="00D87A5F">
      <w:pPr>
        <w:pStyle w:val="Title"/>
        <w:rPr>
          <w:sz w:val="40"/>
          <w:szCs w:val="40"/>
        </w:rPr>
      </w:pPr>
      <w:r>
        <w:rPr>
          <w:sz w:val="40"/>
          <w:szCs w:val="40"/>
        </w:rPr>
        <w:lastRenderedPageBreak/>
        <w:t xml:space="preserve">Acknowledgement </w:t>
      </w:r>
    </w:p>
    <w:p w:rsidRPr="00580B78" w:rsidR="00317541" w:rsidP="00317541" w:rsidRDefault="00317541" w14:paraId="4D8A6AFE" w14:textId="77777777">
      <w:pPr>
        <w:spacing w:after="200"/>
        <w:ind w:firstLine="720"/>
        <w:rPr>
          <w:b/>
        </w:rPr>
      </w:pPr>
      <w:r>
        <w:t xml:space="preserve">We would also like to express my indebtedness towards </w:t>
      </w:r>
      <w:r w:rsidRPr="00580B78">
        <w:rPr>
          <w:b/>
        </w:rPr>
        <w:t>Dr. Chris Houser</w:t>
      </w:r>
      <w:r w:rsidRPr="00580B78">
        <w:rPr>
          <w:bCs/>
        </w:rPr>
        <w:t>, Dean, Faculty of Science Professor, School of the Environment, Faculty of Science, University of Windsor</w:t>
      </w:r>
      <w:r>
        <w:rPr>
          <w:color w:val="222222"/>
        </w:rPr>
        <w:t xml:space="preserve"> for providing us an</w:t>
      </w:r>
      <w:r>
        <w:t xml:space="preserve"> opportunity to work on Smart Beach by Bruce County project. We would like to thank him for his support and guidance throughout this project.</w:t>
      </w:r>
    </w:p>
    <w:p w:rsidR="00317541" w:rsidP="00317541" w:rsidRDefault="00317541" w14:paraId="523768E4" w14:textId="77777777">
      <w:pPr>
        <w:spacing w:after="200"/>
        <w:ind w:firstLine="720"/>
      </w:pPr>
      <w:r>
        <w:t xml:space="preserve">We would also like to express my sincere gratitude to </w:t>
      </w:r>
      <w:r>
        <w:rPr>
          <w:b/>
        </w:rPr>
        <w:t>Dr. Alex Smith</w:t>
      </w:r>
      <w:r>
        <w:t xml:space="preserve"> for his guidance and mentoring during my project. His valuable comments and constant guidance helped us a lot executing the project.</w:t>
      </w:r>
    </w:p>
    <w:p w:rsidR="00317541" w:rsidP="00317541" w:rsidRDefault="00317541" w14:paraId="32BFD73C" w14:textId="77777777">
      <w:pPr>
        <w:ind w:firstLine="720"/>
        <w:rPr>
          <w:b/>
        </w:rPr>
      </w:pPr>
      <w:r>
        <w:t xml:space="preserve">Furthermore, we would like to thank </w:t>
      </w:r>
      <w:r>
        <w:rPr>
          <w:b/>
          <w:bCs/>
        </w:rPr>
        <w:t>Prof. Sanjeev Kumar</w:t>
      </w:r>
      <w:r>
        <w:t xml:space="preserve">, Researcher Data Scientist, Research &amp; Innovation, Georgian College, Barrie for his support throughout the project. Finally, we would like to thank our colleagues and all those who directly and indirectly contributed to the successful completion of the </w:t>
      </w:r>
      <w:commentRangeStart w:id="5"/>
      <w:r>
        <w:t>project</w:t>
      </w:r>
      <w:commentRangeEnd w:id="5"/>
      <w:r>
        <w:commentReference w:id="5"/>
      </w:r>
      <w:r>
        <w:t>.</w:t>
      </w:r>
    </w:p>
    <w:p w:rsidR="009A5F99" w:rsidRDefault="009A5F99" w14:paraId="64EFA205" w14:textId="77777777">
      <w:pPr>
        <w:pStyle w:val="Title"/>
        <w:spacing w:line="360" w:lineRule="auto"/>
        <w:jc w:val="both"/>
        <w:rPr>
          <w:b w:val="0"/>
          <w:sz w:val="24"/>
          <w:szCs w:val="24"/>
        </w:rPr>
      </w:pPr>
    </w:p>
    <w:p w:rsidR="009A5F99" w:rsidRDefault="009A5F99" w14:paraId="582779F3" w14:textId="77777777">
      <w:pPr>
        <w:pStyle w:val="Title"/>
        <w:spacing w:line="360" w:lineRule="auto"/>
        <w:jc w:val="both"/>
        <w:rPr>
          <w:b w:val="0"/>
          <w:sz w:val="24"/>
          <w:szCs w:val="24"/>
        </w:rPr>
      </w:pPr>
    </w:p>
    <w:p w:rsidR="009A5F99" w:rsidRDefault="009A5F99" w14:paraId="7D7E3AD6" w14:textId="77777777">
      <w:pPr>
        <w:pStyle w:val="Title"/>
        <w:spacing w:line="360" w:lineRule="auto"/>
        <w:jc w:val="both"/>
        <w:rPr>
          <w:b w:val="0"/>
          <w:sz w:val="24"/>
          <w:szCs w:val="24"/>
        </w:rPr>
      </w:pPr>
    </w:p>
    <w:p w:rsidR="009A5F99" w:rsidRDefault="009A5F99" w14:paraId="6EA42298" w14:textId="77777777">
      <w:pPr>
        <w:pStyle w:val="Title"/>
        <w:spacing w:line="360" w:lineRule="auto"/>
        <w:jc w:val="both"/>
        <w:rPr>
          <w:b w:val="0"/>
          <w:sz w:val="24"/>
          <w:szCs w:val="24"/>
        </w:rPr>
      </w:pPr>
    </w:p>
    <w:p w:rsidR="009A5F99" w:rsidRDefault="009A5F99" w14:paraId="29D00EFE" w14:textId="77777777">
      <w:pPr>
        <w:pStyle w:val="Title"/>
        <w:spacing w:line="360" w:lineRule="auto"/>
        <w:jc w:val="both"/>
        <w:rPr>
          <w:b w:val="0"/>
          <w:sz w:val="24"/>
          <w:szCs w:val="24"/>
        </w:rPr>
      </w:pPr>
    </w:p>
    <w:p w:rsidR="009A5F99" w:rsidRDefault="009A5F99" w14:paraId="2DDBDDCC" w14:textId="77777777">
      <w:pPr>
        <w:pStyle w:val="Title"/>
        <w:spacing w:line="360" w:lineRule="auto"/>
        <w:jc w:val="both"/>
        <w:rPr>
          <w:b w:val="0"/>
          <w:sz w:val="24"/>
          <w:szCs w:val="24"/>
        </w:rPr>
      </w:pPr>
    </w:p>
    <w:p w:rsidR="009A5F99" w:rsidRDefault="009A5F99" w14:paraId="66D8A570" w14:textId="77777777">
      <w:pPr>
        <w:pStyle w:val="Title"/>
        <w:spacing w:line="360" w:lineRule="auto"/>
        <w:jc w:val="both"/>
        <w:rPr>
          <w:b w:val="0"/>
          <w:sz w:val="24"/>
          <w:szCs w:val="24"/>
        </w:rPr>
      </w:pPr>
    </w:p>
    <w:p w:rsidR="009A5F99" w:rsidRDefault="009A5F99" w14:paraId="204F9AB9" w14:textId="77777777">
      <w:pPr>
        <w:pStyle w:val="Title"/>
        <w:spacing w:line="360" w:lineRule="auto"/>
        <w:jc w:val="both"/>
        <w:rPr>
          <w:b w:val="0"/>
          <w:sz w:val="24"/>
          <w:szCs w:val="24"/>
        </w:rPr>
      </w:pPr>
    </w:p>
    <w:p w:rsidR="009A5F99" w:rsidRDefault="009A5F99" w14:paraId="28EF674D" w14:textId="77777777">
      <w:pPr>
        <w:pStyle w:val="Title"/>
        <w:spacing w:line="360" w:lineRule="auto"/>
        <w:jc w:val="both"/>
        <w:rPr>
          <w:b w:val="0"/>
          <w:sz w:val="24"/>
          <w:szCs w:val="24"/>
        </w:rPr>
      </w:pPr>
    </w:p>
    <w:p w:rsidR="009A5F99" w:rsidRDefault="009A5F99" w14:paraId="035AC261" w14:textId="77777777">
      <w:pPr>
        <w:pStyle w:val="Title"/>
        <w:spacing w:line="360" w:lineRule="auto"/>
        <w:jc w:val="both"/>
        <w:rPr>
          <w:b w:val="0"/>
          <w:sz w:val="24"/>
          <w:szCs w:val="24"/>
        </w:rPr>
      </w:pPr>
    </w:p>
    <w:p w:rsidR="009A5F99" w:rsidRDefault="009A5F99" w14:paraId="4BDFA8B4" w14:textId="77777777">
      <w:pPr>
        <w:pStyle w:val="Title"/>
        <w:spacing w:line="360" w:lineRule="auto"/>
        <w:jc w:val="both"/>
        <w:rPr>
          <w:b w:val="0"/>
          <w:sz w:val="24"/>
          <w:szCs w:val="24"/>
        </w:rPr>
      </w:pPr>
    </w:p>
    <w:p w:rsidR="009A5F99" w:rsidRDefault="009A5F99" w14:paraId="5E57D456" w14:textId="77777777">
      <w:pPr>
        <w:pStyle w:val="Title"/>
        <w:spacing w:line="360" w:lineRule="auto"/>
        <w:jc w:val="both"/>
        <w:rPr>
          <w:b w:val="0"/>
          <w:sz w:val="24"/>
          <w:szCs w:val="24"/>
        </w:rPr>
      </w:pPr>
    </w:p>
    <w:p w:rsidR="009A5F99" w:rsidRDefault="009A5F99" w14:paraId="6A79C400" w14:textId="77777777">
      <w:pPr>
        <w:pStyle w:val="Title"/>
        <w:spacing w:line="360" w:lineRule="auto"/>
        <w:jc w:val="both"/>
        <w:rPr>
          <w:b w:val="0"/>
          <w:sz w:val="24"/>
          <w:szCs w:val="24"/>
        </w:rPr>
      </w:pPr>
    </w:p>
    <w:p w:rsidR="009A5F99" w:rsidRDefault="009A5F99" w14:paraId="5C612F41" w14:textId="77777777">
      <w:pPr>
        <w:tabs>
          <w:tab w:val="center" w:pos="4702"/>
        </w:tabs>
        <w:spacing w:line="240" w:lineRule="auto"/>
        <w:jc w:val="center"/>
      </w:pPr>
    </w:p>
    <w:p w:rsidR="009A5F99" w:rsidRDefault="00000000" w14:paraId="05E4B189" w14:textId="77777777">
      <w:pPr>
        <w:pStyle w:val="Title"/>
        <w:tabs>
          <w:tab w:val="left" w:pos="3645"/>
        </w:tabs>
        <w:spacing w:line="360" w:lineRule="auto"/>
        <w:ind w:right="-558"/>
        <w:jc w:val="left"/>
        <w:rPr>
          <w:b w:val="0"/>
        </w:rPr>
      </w:pPr>
      <w:bookmarkStart w:name="_2et92p0" w:colFirst="0" w:colLast="0" w:id="6"/>
      <w:bookmarkStart w:name="_tyjcwt" w:colFirst="0" w:colLast="0" w:id="7"/>
      <w:bookmarkEnd w:id="6"/>
      <w:bookmarkEnd w:id="7"/>
      <w:r>
        <w:rPr>
          <w:sz w:val="40"/>
          <w:szCs w:val="40"/>
        </w:rPr>
        <w:t>Table of Contents</w:t>
      </w:r>
      <w:r>
        <w:tab/>
      </w:r>
      <w:r>
        <w:t xml:space="preserve">                                                           </w:t>
      </w:r>
      <w:r>
        <w:rPr>
          <w:sz w:val="28"/>
          <w:szCs w:val="28"/>
        </w:rPr>
        <w:t>Page No.</w:t>
      </w:r>
    </w:p>
    <w:sdt>
      <w:sdtPr>
        <w:rPr>
          <w:b/>
          <w:sz w:val="32"/>
          <w:szCs w:val="32"/>
        </w:rPr>
        <w:id w:val="1688946111"/>
        <w:docPartObj>
          <w:docPartGallery w:val="Table of Contents"/>
          <w:docPartUnique/>
        </w:docPartObj>
      </w:sdtPr>
      <w:sdtContent>
        <w:p w:rsidRPr="009A5F99" w:rsidR="009A5F99" w:rsidRDefault="00000000" w14:paraId="317B9223" w14:textId="77777777">
          <w:pPr>
            <w:pBdr>
              <w:top w:val="nil"/>
              <w:left w:val="nil"/>
              <w:bottom w:val="nil"/>
              <w:right w:val="nil"/>
              <w:between w:val="nil"/>
            </w:pBdr>
            <w:tabs>
              <w:tab w:val="right" w:pos="9394"/>
            </w:tabs>
            <w:spacing w:after="100" w:line="360" w:lineRule="auto"/>
            <w:rPr>
              <w:ins w:author="Parth Patel" w:date="2021-03-25T11:36:00Z" w:id="8"/>
              <w:b/>
              <w:rPrChange w:author="Parth Patel" w:date="2021-03-25T11:37:00Z" w:id="9">
                <w:rPr>
                  <w:ins w:author="Parth Patel" w:date="2021-03-25T11:36:00Z" w:id="10"/>
                  <w:rFonts w:ascii="Calibri" w:hAnsi="Calibri" w:eastAsia="Calibri" w:cs="Calibri"/>
                  <w:color w:val="000000"/>
                  <w:sz w:val="22"/>
                  <w:szCs w:val="22"/>
                </w:rPr>
              </w:rPrChange>
            </w:rPr>
            <w:pPrChange w:author="Parth Patel" w:date="2021-03-25T11:37:00Z" w:id="11">
              <w:pPr>
                <w:pBdr>
                  <w:top w:val="nil"/>
                  <w:left w:val="nil"/>
                  <w:bottom w:val="nil"/>
                  <w:right w:val="nil"/>
                  <w:between w:val="nil"/>
                </w:pBdr>
                <w:tabs>
                  <w:tab w:val="right" w:pos="9394"/>
                </w:tabs>
                <w:spacing w:after="100"/>
              </w:pPr>
            </w:pPrChange>
          </w:pPr>
          <w:r>
            <w:fldChar w:fldCharType="begin"/>
          </w:r>
          <w:r>
            <w:instrText xml:space="preserve"> TOC \h \u \z </w:instrText>
          </w:r>
          <w:r>
            <w:fldChar w:fldCharType="separate"/>
          </w:r>
          <w:ins w:author="Parth Patel" w:date="2021-03-25T11:36:00Z" w:id="12">
            <w:r>
              <w:rPr>
                <w:color w:val="000000"/>
                <w:rPrChange w:author="Parth Patel" w:date="2021-03-25T11:37:00Z" w:id="13">
                  <w:rPr>
                    <w:b/>
                    <w:color w:val="000000"/>
                    <w:sz w:val="28"/>
                    <w:szCs w:val="28"/>
                  </w:rPr>
                </w:rPrChange>
              </w:rPr>
              <w:t>Abstract</w:t>
            </w:r>
            <w:r>
              <w:rPr>
                <w:color w:val="000000"/>
                <w:rPrChange w:author="Parth Patel" w:date="2021-03-25T11:37:00Z" w:id="14">
                  <w:rPr>
                    <w:b/>
                    <w:color w:val="000000"/>
                    <w:sz w:val="28"/>
                    <w:szCs w:val="28"/>
                  </w:rPr>
                </w:rPrChange>
              </w:rPr>
              <w:tab/>
            </w:r>
            <w:r>
              <w:fldChar w:fldCharType="begin"/>
            </w:r>
            <w:r>
              <w:instrText xml:space="preserve"> PAGEREF _1fob9te \h </w:instrText>
            </w:r>
          </w:ins>
          <w:ins w:author="Parth Patel" w:date="2021-03-25T11:36:00Z" w:id="15">
            <w:r>
              <w:fldChar w:fldCharType="separate"/>
            </w:r>
            <w:r>
              <w:rPr>
                <w:color w:val="000000"/>
                <w:rPrChange w:author="Parth Patel" w:date="2021-03-25T11:37:00Z" w:id="16">
                  <w:rPr>
                    <w:b/>
                    <w:color w:val="000000"/>
                    <w:sz w:val="28"/>
                    <w:szCs w:val="28"/>
                  </w:rPr>
                </w:rPrChange>
              </w:rPr>
              <w:t>ii</w:t>
            </w:r>
            <w:r>
              <w:fldChar w:fldCharType="end"/>
            </w:r>
          </w:ins>
        </w:p>
        <w:p w:rsidRPr="009A5F99" w:rsidR="009A5F99" w:rsidRDefault="00000000" w14:paraId="6CA2197C" w14:textId="77777777">
          <w:pPr>
            <w:pBdr>
              <w:top w:val="nil"/>
              <w:left w:val="nil"/>
              <w:bottom w:val="nil"/>
              <w:right w:val="nil"/>
              <w:between w:val="nil"/>
            </w:pBdr>
            <w:tabs>
              <w:tab w:val="right" w:pos="9394"/>
            </w:tabs>
            <w:spacing w:after="100" w:line="360" w:lineRule="auto"/>
            <w:rPr>
              <w:ins w:author="Parth Patel" w:date="2021-03-25T11:36:00Z" w:id="17"/>
              <w:b/>
              <w:rPrChange w:author="Parth Patel" w:date="2021-03-25T11:37:00Z" w:id="18">
                <w:rPr>
                  <w:ins w:author="Parth Patel" w:date="2021-03-25T11:36:00Z" w:id="19"/>
                  <w:rFonts w:ascii="Calibri" w:hAnsi="Calibri" w:eastAsia="Calibri" w:cs="Calibri"/>
                  <w:color w:val="000000"/>
                  <w:sz w:val="22"/>
                  <w:szCs w:val="22"/>
                </w:rPr>
              </w:rPrChange>
            </w:rPr>
            <w:pPrChange w:author="Parth Patel" w:date="2021-03-25T11:37:00Z" w:id="20">
              <w:pPr>
                <w:pBdr>
                  <w:top w:val="nil"/>
                  <w:left w:val="nil"/>
                  <w:bottom w:val="nil"/>
                  <w:right w:val="nil"/>
                  <w:between w:val="nil"/>
                </w:pBdr>
                <w:tabs>
                  <w:tab w:val="right" w:pos="9394"/>
                </w:tabs>
                <w:spacing w:after="100"/>
              </w:pPr>
            </w:pPrChange>
          </w:pPr>
          <w:ins w:author="Parth Patel" w:date="2021-03-25T11:36:00Z" w:id="21">
            <w:r>
              <w:rPr>
                <w:color w:val="000000"/>
                <w:rPrChange w:author="Parth Patel" w:date="2021-03-25T11:37:00Z" w:id="22">
                  <w:rPr>
                    <w:b/>
                    <w:color w:val="000000"/>
                    <w:sz w:val="28"/>
                    <w:szCs w:val="28"/>
                  </w:rPr>
                </w:rPrChange>
              </w:rPr>
              <w:t>Acknowledgement</w:t>
            </w:r>
            <w:r>
              <w:rPr>
                <w:color w:val="000000"/>
                <w:rPrChange w:author="Parth Patel" w:date="2021-03-25T11:37:00Z" w:id="23">
                  <w:rPr>
                    <w:b/>
                    <w:color w:val="000000"/>
                    <w:sz w:val="28"/>
                    <w:szCs w:val="28"/>
                  </w:rPr>
                </w:rPrChange>
              </w:rPr>
              <w:tab/>
            </w:r>
            <w:r>
              <w:fldChar w:fldCharType="begin"/>
            </w:r>
            <w:r>
              <w:instrText xml:space="preserve"> PAGEREF _3znysh7 \h </w:instrText>
            </w:r>
          </w:ins>
          <w:ins w:author="Parth Patel" w:date="2021-03-25T11:36:00Z" w:id="24">
            <w:r>
              <w:fldChar w:fldCharType="separate"/>
            </w:r>
            <w:r>
              <w:rPr>
                <w:color w:val="000000"/>
                <w:rPrChange w:author="Parth Patel" w:date="2021-03-25T11:37:00Z" w:id="25">
                  <w:rPr>
                    <w:b/>
                    <w:color w:val="000000"/>
                    <w:sz w:val="28"/>
                    <w:szCs w:val="28"/>
                  </w:rPr>
                </w:rPrChange>
              </w:rPr>
              <w:t>iii</w:t>
            </w:r>
            <w:r>
              <w:fldChar w:fldCharType="end"/>
            </w:r>
          </w:ins>
        </w:p>
        <w:p w:rsidRPr="009A5F99" w:rsidR="009A5F99" w:rsidRDefault="00000000" w14:paraId="21B8A2E9" w14:textId="77777777">
          <w:pPr>
            <w:pBdr>
              <w:top w:val="nil"/>
              <w:left w:val="nil"/>
              <w:bottom w:val="nil"/>
              <w:right w:val="nil"/>
              <w:between w:val="nil"/>
            </w:pBdr>
            <w:tabs>
              <w:tab w:val="right" w:pos="9394"/>
            </w:tabs>
            <w:spacing w:after="100" w:line="360" w:lineRule="auto"/>
            <w:rPr>
              <w:ins w:author="Parth Patel" w:date="2021-03-25T11:36:00Z" w:id="26"/>
              <w:b/>
              <w:rPrChange w:author="Parth Patel" w:date="2021-03-25T11:37:00Z" w:id="27">
                <w:rPr>
                  <w:ins w:author="Parth Patel" w:date="2021-03-25T11:36:00Z" w:id="28"/>
                  <w:rFonts w:ascii="Calibri" w:hAnsi="Calibri" w:eastAsia="Calibri" w:cs="Calibri"/>
                  <w:color w:val="000000"/>
                  <w:sz w:val="22"/>
                  <w:szCs w:val="22"/>
                </w:rPr>
              </w:rPrChange>
            </w:rPr>
            <w:pPrChange w:author="Parth Patel" w:date="2021-03-25T11:37:00Z" w:id="29">
              <w:pPr>
                <w:pBdr>
                  <w:top w:val="nil"/>
                  <w:left w:val="nil"/>
                  <w:bottom w:val="nil"/>
                  <w:right w:val="nil"/>
                  <w:between w:val="nil"/>
                </w:pBdr>
                <w:tabs>
                  <w:tab w:val="right" w:pos="9394"/>
                </w:tabs>
                <w:spacing w:after="100"/>
              </w:pPr>
            </w:pPrChange>
          </w:pPr>
          <w:ins w:author="Parth Patel" w:date="2021-03-25T11:36:00Z" w:id="30">
            <w:r>
              <w:rPr>
                <w:color w:val="000000"/>
                <w:rPrChange w:author="Parth Patel" w:date="2021-03-25T11:37:00Z" w:id="31">
                  <w:rPr>
                    <w:b/>
                    <w:color w:val="000000"/>
                    <w:sz w:val="28"/>
                    <w:szCs w:val="28"/>
                  </w:rPr>
                </w:rPrChange>
              </w:rPr>
              <w:t>Acronyms</w:t>
            </w:r>
            <w:r>
              <w:rPr>
                <w:color w:val="000000"/>
                <w:rPrChange w:author="Parth Patel" w:date="2021-03-25T11:37:00Z" w:id="32">
                  <w:rPr>
                    <w:b/>
                    <w:color w:val="000000"/>
                    <w:sz w:val="28"/>
                    <w:szCs w:val="28"/>
                  </w:rPr>
                </w:rPrChange>
              </w:rPr>
              <w:tab/>
            </w:r>
            <w:r>
              <w:fldChar w:fldCharType="begin"/>
            </w:r>
            <w:r>
              <w:instrText xml:space="preserve"> PAGEREF _2et92p0 \h </w:instrText>
            </w:r>
          </w:ins>
          <w:ins w:author="Parth Patel" w:date="2021-03-25T11:36:00Z" w:id="33">
            <w:r>
              <w:fldChar w:fldCharType="separate"/>
            </w:r>
            <w:r>
              <w:rPr>
                <w:color w:val="000000"/>
                <w:rPrChange w:author="Parth Patel" w:date="2021-03-25T11:37:00Z" w:id="34">
                  <w:rPr>
                    <w:b/>
                    <w:color w:val="000000"/>
                    <w:sz w:val="28"/>
                    <w:szCs w:val="28"/>
                  </w:rPr>
                </w:rPrChange>
              </w:rPr>
              <w:t>iv</w:t>
            </w:r>
            <w:r>
              <w:fldChar w:fldCharType="end"/>
            </w:r>
          </w:ins>
        </w:p>
        <w:p w:rsidRPr="009A5F99" w:rsidR="009A5F99" w:rsidRDefault="00000000" w14:paraId="434E77AC" w14:textId="77777777">
          <w:pPr>
            <w:pBdr>
              <w:top w:val="nil"/>
              <w:left w:val="nil"/>
              <w:bottom w:val="nil"/>
              <w:right w:val="nil"/>
              <w:between w:val="nil"/>
            </w:pBdr>
            <w:tabs>
              <w:tab w:val="left" w:pos="2351"/>
              <w:tab w:val="right" w:pos="9394"/>
            </w:tabs>
            <w:spacing w:after="100" w:line="360" w:lineRule="auto"/>
            <w:rPr>
              <w:ins w:author="Parth Patel" w:date="2021-03-25T11:36:00Z" w:id="35"/>
              <w:b/>
              <w:rPrChange w:author="Parth Patel" w:date="2021-03-25T11:37:00Z" w:id="36">
                <w:rPr>
                  <w:ins w:author="Parth Patel" w:date="2021-03-25T11:36:00Z" w:id="37"/>
                  <w:rFonts w:ascii="Calibri" w:hAnsi="Calibri" w:eastAsia="Calibri" w:cs="Calibri"/>
                  <w:color w:val="000000"/>
                  <w:sz w:val="22"/>
                  <w:szCs w:val="22"/>
                </w:rPr>
              </w:rPrChange>
            </w:rPr>
            <w:pPrChange w:author="Parth Patel" w:date="2021-03-25T11:37:00Z" w:id="38">
              <w:pPr>
                <w:pBdr>
                  <w:top w:val="nil"/>
                  <w:left w:val="nil"/>
                  <w:bottom w:val="nil"/>
                  <w:right w:val="nil"/>
                  <w:between w:val="nil"/>
                </w:pBdr>
                <w:tabs>
                  <w:tab w:val="left" w:pos="2351"/>
                  <w:tab w:val="right" w:pos="9394"/>
                </w:tabs>
                <w:spacing w:after="100"/>
              </w:pPr>
            </w:pPrChange>
          </w:pPr>
          <w:ins w:author="Parth Patel" w:date="2021-03-25T11:36:00Z" w:id="39">
            <w:r>
              <w:rPr>
                <w:color w:val="000000"/>
                <w:rPrChange w:author="Parth Patel" w:date="2021-03-25T11:37:00Z" w:id="40">
                  <w:rPr>
                    <w:b/>
                    <w:color w:val="000000"/>
                    <w:sz w:val="28"/>
                    <w:szCs w:val="28"/>
                  </w:rPr>
                </w:rPrChange>
              </w:rPr>
              <w:t>Table of Contents</w:t>
            </w:r>
            <w:r>
              <w:rPr>
                <w:rFonts w:ascii="Calibri" w:hAnsi="Calibri" w:eastAsia="Calibri" w:cs="Calibri"/>
                <w:color w:val="000000"/>
                <w:rPrChange w:author="Parth Patel" w:date="2021-03-25T11:37:00Z" w:id="41">
                  <w:rPr>
                    <w:rFonts w:ascii="Calibri" w:hAnsi="Calibri" w:eastAsia="Calibri" w:cs="Calibri"/>
                    <w:color w:val="000000"/>
                    <w:sz w:val="22"/>
                    <w:szCs w:val="22"/>
                  </w:rPr>
                </w:rPrChange>
              </w:rPr>
              <w:tab/>
            </w:r>
            <w:r>
              <w:rPr>
                <w:color w:val="000000"/>
                <w:rPrChange w:author="Parth Patel" w:date="2021-03-25T11:37:00Z" w:id="42">
                  <w:rPr>
                    <w:b/>
                    <w:color w:val="000000"/>
                    <w:sz w:val="28"/>
                    <w:szCs w:val="28"/>
                  </w:rPr>
                </w:rPrChange>
              </w:rPr>
              <w:t xml:space="preserve">                                                  </w:t>
            </w:r>
            <w:r>
              <w:rPr>
                <w:color w:val="000000"/>
                <w:rPrChange w:author="Parth Patel" w:date="2021-03-25T11:37:00Z" w:id="43">
                  <w:rPr>
                    <w:b/>
                    <w:color w:val="000000"/>
                    <w:sz w:val="28"/>
                    <w:szCs w:val="28"/>
                  </w:rPr>
                </w:rPrChange>
              </w:rPr>
              <w:tab/>
            </w:r>
            <w:r>
              <w:fldChar w:fldCharType="begin"/>
            </w:r>
            <w:r>
              <w:instrText xml:space="preserve"> PAGEREF _tyjcwt \h </w:instrText>
            </w:r>
          </w:ins>
          <w:ins w:author="Parth Patel" w:date="2021-03-25T11:36:00Z" w:id="44">
            <w:r>
              <w:fldChar w:fldCharType="separate"/>
            </w:r>
            <w:r>
              <w:rPr>
                <w:color w:val="000000"/>
                <w:rPrChange w:author="Parth Patel" w:date="2021-03-25T11:37:00Z" w:id="45">
                  <w:rPr>
                    <w:b/>
                    <w:color w:val="000000"/>
                    <w:sz w:val="28"/>
                    <w:szCs w:val="28"/>
                  </w:rPr>
                </w:rPrChange>
              </w:rPr>
              <w:t>v</w:t>
            </w:r>
            <w:r>
              <w:fldChar w:fldCharType="end"/>
            </w:r>
          </w:ins>
        </w:p>
        <w:p w:rsidRPr="009A5F99" w:rsidR="009A5F99" w:rsidRDefault="00000000" w14:paraId="3451CFB6" w14:textId="77777777">
          <w:pPr>
            <w:pBdr>
              <w:top w:val="nil"/>
              <w:left w:val="nil"/>
              <w:bottom w:val="nil"/>
              <w:right w:val="nil"/>
              <w:between w:val="nil"/>
            </w:pBdr>
            <w:tabs>
              <w:tab w:val="left" w:pos="1854"/>
              <w:tab w:val="right" w:pos="9394"/>
            </w:tabs>
            <w:spacing w:after="100" w:line="360" w:lineRule="auto"/>
            <w:rPr>
              <w:ins w:author="Parth Patel" w:date="2021-03-25T11:36:00Z" w:id="46"/>
              <w:b/>
              <w:rPrChange w:author="Parth Patel" w:date="2021-03-25T11:37:00Z" w:id="47">
                <w:rPr>
                  <w:ins w:author="Parth Patel" w:date="2021-03-25T11:36:00Z" w:id="48"/>
                  <w:rFonts w:ascii="Calibri" w:hAnsi="Calibri" w:eastAsia="Calibri" w:cs="Calibri"/>
                  <w:color w:val="000000"/>
                  <w:sz w:val="22"/>
                  <w:szCs w:val="22"/>
                </w:rPr>
              </w:rPrChange>
            </w:rPr>
            <w:pPrChange w:author="Parth Patel" w:date="2021-03-25T11:37:00Z" w:id="49">
              <w:pPr>
                <w:pBdr>
                  <w:top w:val="nil"/>
                  <w:left w:val="nil"/>
                  <w:bottom w:val="nil"/>
                  <w:right w:val="nil"/>
                  <w:between w:val="nil"/>
                </w:pBdr>
                <w:tabs>
                  <w:tab w:val="left" w:pos="1854"/>
                  <w:tab w:val="right" w:pos="9394"/>
                </w:tabs>
                <w:spacing w:after="100"/>
              </w:pPr>
            </w:pPrChange>
          </w:pPr>
          <w:ins w:author="Parth Patel" w:date="2021-03-25T11:36:00Z" w:id="50">
            <w:r>
              <w:rPr>
                <w:color w:val="000000"/>
                <w:rPrChange w:author="Parth Patel" w:date="2021-03-25T11:37:00Z" w:id="51">
                  <w:rPr>
                    <w:b/>
                    <w:color w:val="000000"/>
                    <w:sz w:val="28"/>
                    <w:szCs w:val="28"/>
                  </w:rPr>
                </w:rPrChange>
              </w:rPr>
              <w:t>List of Tables</w:t>
            </w:r>
            <w:r>
              <w:rPr>
                <w:rFonts w:ascii="Calibri" w:hAnsi="Calibri" w:eastAsia="Calibri" w:cs="Calibri"/>
                <w:color w:val="000000"/>
                <w:rPrChange w:author="Parth Patel" w:date="2021-03-25T11:37:00Z" w:id="52">
                  <w:rPr>
                    <w:rFonts w:ascii="Calibri" w:hAnsi="Calibri" w:eastAsia="Calibri" w:cs="Calibri"/>
                    <w:color w:val="000000"/>
                    <w:sz w:val="22"/>
                    <w:szCs w:val="22"/>
                  </w:rPr>
                </w:rPrChange>
              </w:rPr>
              <w:tab/>
            </w:r>
            <w:r>
              <w:rPr>
                <w:color w:val="000000"/>
                <w:rPrChange w:author="Parth Patel" w:date="2021-03-25T11:37:00Z" w:id="53">
                  <w:rPr>
                    <w:b/>
                    <w:color w:val="000000"/>
                    <w:sz w:val="28"/>
                    <w:szCs w:val="28"/>
                  </w:rPr>
                </w:rPrChange>
              </w:rPr>
              <w:t xml:space="preserve">                                                         </w:t>
            </w:r>
            <w:r>
              <w:rPr>
                <w:color w:val="000000"/>
                <w:rPrChange w:author="Parth Patel" w:date="2021-03-25T11:37:00Z" w:id="54">
                  <w:rPr>
                    <w:b/>
                    <w:color w:val="000000"/>
                    <w:sz w:val="28"/>
                    <w:szCs w:val="28"/>
                  </w:rPr>
                </w:rPrChange>
              </w:rPr>
              <w:tab/>
            </w:r>
            <w:r>
              <w:fldChar w:fldCharType="begin"/>
            </w:r>
            <w:r>
              <w:instrText xml:space="preserve"> PAGEREF _1t3h5sf \h </w:instrText>
            </w:r>
          </w:ins>
          <w:ins w:author="Parth Patel" w:date="2021-03-25T11:36:00Z" w:id="55">
            <w:r>
              <w:fldChar w:fldCharType="separate"/>
            </w:r>
            <w:r>
              <w:rPr>
                <w:color w:val="000000"/>
                <w:rPrChange w:author="Parth Patel" w:date="2021-03-25T11:37:00Z" w:id="56">
                  <w:rPr>
                    <w:b/>
                    <w:color w:val="000000"/>
                    <w:sz w:val="28"/>
                    <w:szCs w:val="28"/>
                  </w:rPr>
                </w:rPrChange>
              </w:rPr>
              <w:t>xii</w:t>
            </w:r>
            <w:r>
              <w:fldChar w:fldCharType="end"/>
            </w:r>
          </w:ins>
        </w:p>
        <w:p w:rsidRPr="009A5F99" w:rsidR="009A5F99" w:rsidRDefault="00000000" w14:paraId="419A44DF" w14:textId="77777777">
          <w:pPr>
            <w:pBdr>
              <w:top w:val="nil"/>
              <w:left w:val="nil"/>
              <w:bottom w:val="nil"/>
              <w:right w:val="nil"/>
              <w:between w:val="nil"/>
            </w:pBdr>
            <w:tabs>
              <w:tab w:val="right" w:pos="9356"/>
            </w:tabs>
            <w:spacing w:after="100" w:line="360" w:lineRule="auto"/>
            <w:rPr>
              <w:ins w:author="Parth Patel" w:date="2021-03-25T11:36:00Z" w:id="57"/>
              <w:b/>
              <w:sz w:val="28"/>
              <w:szCs w:val="28"/>
              <w:rPrChange w:author="Parth Patel" w:date="2021-03-25T11:37:00Z" w:id="58">
                <w:rPr>
                  <w:ins w:author="Parth Patel" w:date="2021-03-25T11:36:00Z" w:id="59"/>
                  <w:rFonts w:ascii="Calibri" w:hAnsi="Calibri" w:eastAsia="Calibri" w:cs="Calibri"/>
                  <w:color w:val="000000"/>
                  <w:sz w:val="22"/>
                  <w:szCs w:val="22"/>
                </w:rPr>
              </w:rPrChange>
            </w:rPr>
            <w:pPrChange w:author="Parth Patel" w:date="2021-03-25T11:37:00Z" w:id="60">
              <w:pPr>
                <w:pBdr>
                  <w:top w:val="nil"/>
                  <w:left w:val="nil"/>
                  <w:bottom w:val="nil"/>
                  <w:right w:val="nil"/>
                  <w:between w:val="nil"/>
                </w:pBdr>
                <w:tabs>
                  <w:tab w:val="right" w:pos="9356"/>
                </w:tabs>
                <w:spacing w:after="100"/>
              </w:pPr>
            </w:pPrChange>
          </w:pPr>
          <w:ins w:author="Parth Patel" w:date="2021-03-25T11:36:00Z" w:id="61">
            <w:r>
              <w:rPr>
                <w:b/>
                <w:color w:val="000000"/>
                <w:sz w:val="28"/>
                <w:szCs w:val="28"/>
              </w:rPr>
              <w:t>Chapter 1</w:t>
            </w:r>
            <w:r>
              <w:rPr>
                <w:b/>
                <w:color w:val="000000"/>
                <w:sz w:val="28"/>
                <w:szCs w:val="28"/>
              </w:rPr>
              <w:tab/>
            </w:r>
            <w:r>
              <w:fldChar w:fldCharType="begin"/>
            </w:r>
            <w:r>
              <w:instrText xml:space="preserve"> PAGEREF _4d34og8 \h </w:instrText>
            </w:r>
          </w:ins>
          <w:ins w:author="Parth Patel" w:date="2021-03-25T11:36:00Z" w:id="62">
            <w:r>
              <w:fldChar w:fldCharType="separate"/>
            </w:r>
            <w:r>
              <w:rPr>
                <w:b/>
                <w:color w:val="000000"/>
                <w:sz w:val="28"/>
                <w:szCs w:val="28"/>
              </w:rPr>
              <w:t>1</w:t>
            </w:r>
            <w:r>
              <w:fldChar w:fldCharType="end"/>
            </w:r>
          </w:ins>
        </w:p>
        <w:p w:rsidRPr="009A5F99" w:rsidR="009A5F99" w:rsidRDefault="00000000" w14:paraId="5650EAFD" w14:textId="77777777">
          <w:pPr>
            <w:pBdr>
              <w:top w:val="nil"/>
              <w:left w:val="nil"/>
              <w:bottom w:val="nil"/>
              <w:right w:val="nil"/>
              <w:between w:val="nil"/>
            </w:pBdr>
            <w:tabs>
              <w:tab w:val="right" w:pos="9394"/>
            </w:tabs>
            <w:spacing w:after="100" w:line="360" w:lineRule="auto"/>
            <w:rPr>
              <w:ins w:author="Parth Patel" w:date="2021-03-25T11:36:00Z" w:id="63"/>
              <w:b/>
              <w:sz w:val="28"/>
              <w:szCs w:val="28"/>
              <w:rPrChange w:author="Parth Patel" w:date="2021-03-25T11:37:00Z" w:id="64">
                <w:rPr>
                  <w:ins w:author="Parth Patel" w:date="2021-03-25T11:36:00Z" w:id="65"/>
                  <w:rFonts w:ascii="Calibri" w:hAnsi="Calibri" w:eastAsia="Calibri" w:cs="Calibri"/>
                  <w:color w:val="000000"/>
                  <w:sz w:val="22"/>
                  <w:szCs w:val="22"/>
                </w:rPr>
              </w:rPrChange>
            </w:rPr>
            <w:pPrChange w:author="Parth Patel" w:date="2021-03-25T11:37:00Z" w:id="66">
              <w:pPr>
                <w:pBdr>
                  <w:top w:val="nil"/>
                  <w:left w:val="nil"/>
                  <w:bottom w:val="nil"/>
                  <w:right w:val="nil"/>
                  <w:between w:val="nil"/>
                </w:pBdr>
                <w:tabs>
                  <w:tab w:val="right" w:pos="9394"/>
                </w:tabs>
                <w:spacing w:after="100"/>
              </w:pPr>
            </w:pPrChange>
          </w:pPr>
          <w:ins w:author="Parth Patel" w:date="2021-03-25T11:36:00Z" w:id="67">
            <w:r>
              <w:rPr>
                <w:b/>
                <w:color w:val="000000"/>
                <w:sz w:val="28"/>
                <w:szCs w:val="28"/>
              </w:rPr>
              <w:t>Introduction</w:t>
            </w:r>
            <w:r>
              <w:rPr>
                <w:b/>
                <w:color w:val="000000"/>
                <w:sz w:val="28"/>
                <w:szCs w:val="28"/>
              </w:rPr>
              <w:tab/>
            </w:r>
            <w:r>
              <w:fldChar w:fldCharType="begin"/>
            </w:r>
            <w:r>
              <w:instrText xml:space="preserve"> PAGEREF _2s8eyo1 \h </w:instrText>
            </w:r>
          </w:ins>
          <w:ins w:author="Parth Patel" w:date="2021-03-25T11:36:00Z" w:id="68">
            <w:r>
              <w:fldChar w:fldCharType="separate"/>
            </w:r>
            <w:r>
              <w:rPr>
                <w:b/>
                <w:color w:val="000000"/>
                <w:sz w:val="28"/>
                <w:szCs w:val="28"/>
              </w:rPr>
              <w:t>1</w:t>
            </w:r>
            <w:r>
              <w:fldChar w:fldCharType="end"/>
            </w:r>
          </w:ins>
        </w:p>
        <w:p w:rsidRPr="009A5F99" w:rsidR="009A5F99" w:rsidRDefault="00000000" w14:paraId="7953CCCA" w14:textId="77777777">
          <w:pPr>
            <w:pBdr>
              <w:top w:val="nil"/>
              <w:left w:val="nil"/>
              <w:bottom w:val="nil"/>
              <w:right w:val="nil"/>
              <w:between w:val="nil"/>
            </w:pBdr>
            <w:tabs>
              <w:tab w:val="left" w:pos="1440"/>
              <w:tab w:val="right" w:pos="9394"/>
            </w:tabs>
            <w:spacing w:after="100" w:line="360" w:lineRule="auto"/>
            <w:ind w:left="720"/>
            <w:rPr>
              <w:ins w:author="Parth Patel" w:date="2021-03-25T11:36:00Z" w:id="69"/>
              <w:rPrChange w:author="Parth Patel" w:date="2021-03-25T11:37:00Z" w:id="70">
                <w:rPr>
                  <w:ins w:author="Parth Patel" w:date="2021-03-25T11:36:00Z" w:id="71"/>
                  <w:rFonts w:ascii="Calibri" w:hAnsi="Calibri" w:eastAsia="Calibri" w:cs="Calibri"/>
                  <w:color w:val="000000"/>
                  <w:sz w:val="22"/>
                  <w:szCs w:val="22"/>
                </w:rPr>
              </w:rPrChange>
            </w:rPr>
            <w:pPrChange w:author="Parth Patel" w:date="2021-03-25T11:37:00Z" w:id="72">
              <w:pPr>
                <w:pBdr>
                  <w:top w:val="nil"/>
                  <w:left w:val="nil"/>
                  <w:bottom w:val="nil"/>
                  <w:right w:val="nil"/>
                  <w:between w:val="nil"/>
                </w:pBdr>
                <w:tabs>
                  <w:tab w:val="left" w:pos="1440"/>
                  <w:tab w:val="right" w:pos="9394"/>
                </w:tabs>
                <w:spacing w:after="100"/>
                <w:ind w:left="720"/>
              </w:pPr>
            </w:pPrChange>
          </w:pPr>
          <w:ins w:author="Parth Patel" w:date="2021-03-25T11:36:00Z" w:id="73">
            <w:r>
              <w:rPr>
                <w:color w:val="000000"/>
              </w:rPr>
              <w:t>1.1</w:t>
            </w:r>
            <w:r>
              <w:rPr>
                <w:rFonts w:ascii="Calibri" w:hAnsi="Calibri" w:eastAsia="Calibri" w:cs="Calibri"/>
                <w:color w:val="000000"/>
                <w:sz w:val="22"/>
                <w:szCs w:val="22"/>
              </w:rPr>
              <w:tab/>
            </w:r>
            <w:r>
              <w:rPr>
                <w:color w:val="000000"/>
              </w:rPr>
              <w:t>OBD-II Standard</w:t>
            </w:r>
            <w:r>
              <w:rPr>
                <w:color w:val="000000"/>
              </w:rPr>
              <w:tab/>
            </w:r>
            <w:r>
              <w:fldChar w:fldCharType="begin"/>
            </w:r>
            <w:r>
              <w:instrText xml:space="preserve"> PAGEREF _17dp8vu \h </w:instrText>
            </w:r>
          </w:ins>
          <w:ins w:author="Parth Patel" w:date="2021-03-25T11:36:00Z" w:id="74">
            <w:r>
              <w:fldChar w:fldCharType="separate"/>
            </w:r>
            <w:r>
              <w:rPr>
                <w:color w:val="000000"/>
              </w:rPr>
              <w:t>1</w:t>
            </w:r>
            <w:r>
              <w:fldChar w:fldCharType="end"/>
            </w:r>
          </w:ins>
        </w:p>
        <w:p w:rsidRPr="009A5F99" w:rsidR="009A5F99" w:rsidRDefault="00000000" w14:paraId="1EE45C44" w14:textId="77777777">
          <w:pPr>
            <w:pBdr>
              <w:top w:val="nil"/>
              <w:left w:val="nil"/>
              <w:bottom w:val="nil"/>
              <w:right w:val="nil"/>
              <w:between w:val="nil"/>
            </w:pBdr>
            <w:tabs>
              <w:tab w:val="left" w:pos="1440"/>
              <w:tab w:val="right" w:pos="9394"/>
            </w:tabs>
            <w:spacing w:after="100" w:line="360" w:lineRule="auto"/>
            <w:ind w:left="720"/>
            <w:rPr>
              <w:ins w:author="Parth Patel" w:date="2021-03-25T11:36:00Z" w:id="75"/>
              <w:rPrChange w:author="Parth Patel" w:date="2021-03-25T11:37:00Z" w:id="76">
                <w:rPr>
                  <w:ins w:author="Parth Patel" w:date="2021-03-25T11:36:00Z" w:id="77"/>
                  <w:rFonts w:ascii="Calibri" w:hAnsi="Calibri" w:eastAsia="Calibri" w:cs="Calibri"/>
                  <w:color w:val="000000"/>
                  <w:sz w:val="22"/>
                  <w:szCs w:val="22"/>
                </w:rPr>
              </w:rPrChange>
            </w:rPr>
            <w:pPrChange w:author="Parth Patel" w:date="2021-03-25T11:37:00Z" w:id="78">
              <w:pPr>
                <w:pBdr>
                  <w:top w:val="nil"/>
                  <w:left w:val="nil"/>
                  <w:bottom w:val="nil"/>
                  <w:right w:val="nil"/>
                  <w:between w:val="nil"/>
                </w:pBdr>
                <w:tabs>
                  <w:tab w:val="left" w:pos="1440"/>
                  <w:tab w:val="right" w:pos="9394"/>
                </w:tabs>
                <w:spacing w:after="100"/>
                <w:ind w:left="720"/>
              </w:pPr>
            </w:pPrChange>
          </w:pPr>
          <w:ins w:author="Parth Patel" w:date="2021-03-25T11:36:00Z" w:id="79">
            <w:r>
              <w:rPr>
                <w:color w:val="000000"/>
              </w:rPr>
              <w:t>1.2</w:t>
            </w:r>
            <w:r>
              <w:rPr>
                <w:rFonts w:ascii="Calibri" w:hAnsi="Calibri" w:eastAsia="Calibri" w:cs="Calibri"/>
                <w:color w:val="000000"/>
                <w:sz w:val="22"/>
                <w:szCs w:val="22"/>
              </w:rPr>
              <w:tab/>
            </w:r>
            <w:r>
              <w:rPr>
                <w:color w:val="000000"/>
              </w:rPr>
              <w:t>Objective of Project</w:t>
            </w:r>
            <w:r>
              <w:rPr>
                <w:color w:val="000000"/>
              </w:rPr>
              <w:tab/>
            </w:r>
            <w:r>
              <w:fldChar w:fldCharType="begin"/>
            </w:r>
            <w:r>
              <w:instrText xml:space="preserve"> PAGEREF _3rdcrjn \h </w:instrText>
            </w:r>
          </w:ins>
          <w:ins w:author="Parth Patel" w:date="2021-03-25T11:36:00Z" w:id="80">
            <w:r>
              <w:fldChar w:fldCharType="separate"/>
            </w:r>
            <w:r>
              <w:rPr>
                <w:color w:val="000000"/>
              </w:rPr>
              <w:t>2</w:t>
            </w:r>
            <w:r>
              <w:fldChar w:fldCharType="end"/>
            </w:r>
          </w:ins>
        </w:p>
        <w:p w:rsidRPr="009A5F99" w:rsidR="009A5F99" w:rsidRDefault="00000000" w14:paraId="39B47259" w14:textId="77777777">
          <w:pPr>
            <w:pBdr>
              <w:top w:val="nil"/>
              <w:left w:val="nil"/>
              <w:bottom w:val="nil"/>
              <w:right w:val="nil"/>
              <w:between w:val="nil"/>
            </w:pBdr>
            <w:tabs>
              <w:tab w:val="left" w:pos="1440"/>
              <w:tab w:val="right" w:pos="9394"/>
            </w:tabs>
            <w:spacing w:after="100" w:line="360" w:lineRule="auto"/>
            <w:ind w:left="720"/>
            <w:rPr>
              <w:ins w:author="Parth Patel" w:date="2021-03-25T11:36:00Z" w:id="81"/>
              <w:rPrChange w:author="Parth Patel" w:date="2021-03-25T11:37:00Z" w:id="82">
                <w:rPr>
                  <w:ins w:author="Parth Patel" w:date="2021-03-25T11:36:00Z" w:id="83"/>
                  <w:rFonts w:ascii="Calibri" w:hAnsi="Calibri" w:eastAsia="Calibri" w:cs="Calibri"/>
                  <w:color w:val="000000"/>
                  <w:sz w:val="22"/>
                  <w:szCs w:val="22"/>
                </w:rPr>
              </w:rPrChange>
            </w:rPr>
            <w:pPrChange w:author="Parth Patel" w:date="2021-03-25T11:37:00Z" w:id="84">
              <w:pPr>
                <w:pBdr>
                  <w:top w:val="nil"/>
                  <w:left w:val="nil"/>
                  <w:bottom w:val="nil"/>
                  <w:right w:val="nil"/>
                  <w:between w:val="nil"/>
                </w:pBdr>
                <w:tabs>
                  <w:tab w:val="left" w:pos="1440"/>
                  <w:tab w:val="right" w:pos="9394"/>
                </w:tabs>
                <w:spacing w:after="100"/>
                <w:ind w:left="720"/>
              </w:pPr>
            </w:pPrChange>
          </w:pPr>
          <w:ins w:author="Parth Patel" w:date="2021-03-25T11:36:00Z" w:id="85">
            <w:r>
              <w:rPr>
                <w:color w:val="000000"/>
              </w:rPr>
              <w:t>1.3</w:t>
            </w:r>
            <w:r>
              <w:rPr>
                <w:rFonts w:ascii="Calibri" w:hAnsi="Calibri" w:eastAsia="Calibri" w:cs="Calibri"/>
                <w:color w:val="000000"/>
                <w:sz w:val="22"/>
                <w:szCs w:val="22"/>
              </w:rPr>
              <w:tab/>
            </w:r>
            <w:r>
              <w:rPr>
                <w:color w:val="000000"/>
              </w:rPr>
              <w:t>Process of Collecting PIDs</w:t>
            </w:r>
            <w:r>
              <w:rPr>
                <w:color w:val="000000"/>
              </w:rPr>
              <w:tab/>
            </w:r>
            <w:r>
              <w:fldChar w:fldCharType="begin"/>
            </w:r>
            <w:r>
              <w:instrText xml:space="preserve"> PAGEREF _26in1rg \h </w:instrText>
            </w:r>
          </w:ins>
          <w:ins w:author="Parth Patel" w:date="2021-03-25T11:36:00Z" w:id="86">
            <w:r>
              <w:fldChar w:fldCharType="separate"/>
            </w:r>
            <w:r>
              <w:rPr>
                <w:color w:val="000000"/>
              </w:rPr>
              <w:t>3</w:t>
            </w:r>
            <w:r>
              <w:fldChar w:fldCharType="end"/>
            </w:r>
          </w:ins>
        </w:p>
        <w:p w:rsidRPr="009A5F99" w:rsidR="009A5F99" w:rsidRDefault="00000000" w14:paraId="5A938B69" w14:textId="77777777">
          <w:pPr>
            <w:pBdr>
              <w:top w:val="nil"/>
              <w:left w:val="nil"/>
              <w:bottom w:val="nil"/>
              <w:right w:val="nil"/>
              <w:between w:val="nil"/>
            </w:pBdr>
            <w:tabs>
              <w:tab w:val="right" w:pos="9356"/>
            </w:tabs>
            <w:spacing w:after="100" w:line="360" w:lineRule="auto"/>
            <w:rPr>
              <w:ins w:author="Parth Patel" w:date="2021-03-25T11:36:00Z" w:id="87"/>
              <w:b/>
              <w:sz w:val="28"/>
              <w:szCs w:val="28"/>
              <w:rPrChange w:author="Parth Patel" w:date="2021-03-25T11:37:00Z" w:id="88">
                <w:rPr>
                  <w:ins w:author="Parth Patel" w:date="2021-03-25T11:36:00Z" w:id="89"/>
                  <w:rFonts w:ascii="Calibri" w:hAnsi="Calibri" w:eastAsia="Calibri" w:cs="Calibri"/>
                  <w:color w:val="000000"/>
                  <w:sz w:val="22"/>
                  <w:szCs w:val="22"/>
                </w:rPr>
              </w:rPrChange>
            </w:rPr>
            <w:pPrChange w:author="Parth Patel" w:date="2021-03-25T11:37:00Z" w:id="90">
              <w:pPr>
                <w:pBdr>
                  <w:top w:val="nil"/>
                  <w:left w:val="nil"/>
                  <w:bottom w:val="nil"/>
                  <w:right w:val="nil"/>
                  <w:between w:val="nil"/>
                </w:pBdr>
                <w:tabs>
                  <w:tab w:val="right" w:pos="9356"/>
                </w:tabs>
                <w:spacing w:after="100"/>
              </w:pPr>
            </w:pPrChange>
          </w:pPr>
          <w:ins w:author="Parth Patel" w:date="2021-03-25T11:36:00Z" w:id="91">
            <w:r>
              <w:rPr>
                <w:b/>
                <w:color w:val="000000"/>
                <w:sz w:val="28"/>
                <w:szCs w:val="28"/>
              </w:rPr>
              <w:t>Chapter 2</w:t>
            </w:r>
            <w:r>
              <w:rPr>
                <w:b/>
                <w:color w:val="000000"/>
                <w:sz w:val="28"/>
                <w:szCs w:val="28"/>
              </w:rPr>
              <w:tab/>
            </w:r>
            <w:r>
              <w:fldChar w:fldCharType="begin"/>
            </w:r>
            <w:r>
              <w:instrText xml:space="preserve"> PAGEREF _lnxbz9 \h </w:instrText>
            </w:r>
          </w:ins>
          <w:ins w:author="Parth Patel" w:date="2021-03-25T11:36:00Z" w:id="92">
            <w:r>
              <w:fldChar w:fldCharType="separate"/>
            </w:r>
            <w:r>
              <w:rPr>
                <w:b/>
                <w:color w:val="000000"/>
                <w:sz w:val="28"/>
                <w:szCs w:val="28"/>
              </w:rPr>
              <w:t>5</w:t>
            </w:r>
            <w:r>
              <w:fldChar w:fldCharType="end"/>
            </w:r>
          </w:ins>
        </w:p>
        <w:p w:rsidRPr="009A5F99" w:rsidR="009A5F99" w:rsidRDefault="00000000" w14:paraId="69581522" w14:textId="77777777">
          <w:pPr>
            <w:pBdr>
              <w:top w:val="nil"/>
              <w:left w:val="nil"/>
              <w:bottom w:val="nil"/>
              <w:right w:val="nil"/>
              <w:between w:val="nil"/>
            </w:pBdr>
            <w:tabs>
              <w:tab w:val="right" w:pos="9394"/>
            </w:tabs>
            <w:spacing w:after="100" w:line="360" w:lineRule="auto"/>
            <w:rPr>
              <w:ins w:author="Parth Patel" w:date="2021-03-25T11:36:00Z" w:id="93"/>
              <w:b/>
              <w:sz w:val="28"/>
              <w:szCs w:val="28"/>
              <w:rPrChange w:author="Parth Patel" w:date="2021-03-25T11:37:00Z" w:id="94">
                <w:rPr>
                  <w:ins w:author="Parth Patel" w:date="2021-03-25T11:36:00Z" w:id="95"/>
                  <w:rFonts w:ascii="Calibri" w:hAnsi="Calibri" w:eastAsia="Calibri" w:cs="Calibri"/>
                  <w:color w:val="000000"/>
                  <w:sz w:val="22"/>
                  <w:szCs w:val="22"/>
                </w:rPr>
              </w:rPrChange>
            </w:rPr>
            <w:pPrChange w:author="Parth Patel" w:date="2021-03-25T11:37:00Z" w:id="96">
              <w:pPr>
                <w:pBdr>
                  <w:top w:val="nil"/>
                  <w:left w:val="nil"/>
                  <w:bottom w:val="nil"/>
                  <w:right w:val="nil"/>
                  <w:between w:val="nil"/>
                </w:pBdr>
                <w:tabs>
                  <w:tab w:val="right" w:pos="9394"/>
                </w:tabs>
                <w:spacing w:after="100"/>
              </w:pPr>
            </w:pPrChange>
          </w:pPr>
          <w:ins w:author="Parth Patel" w:date="2021-03-25T11:36:00Z" w:id="97">
            <w:r>
              <w:rPr>
                <w:b/>
                <w:color w:val="000000"/>
                <w:sz w:val="28"/>
                <w:szCs w:val="28"/>
              </w:rPr>
              <w:t>Literature Review</w:t>
            </w:r>
            <w:r>
              <w:rPr>
                <w:b/>
                <w:color w:val="000000"/>
                <w:sz w:val="28"/>
                <w:szCs w:val="28"/>
              </w:rPr>
              <w:tab/>
            </w:r>
            <w:r>
              <w:fldChar w:fldCharType="begin"/>
            </w:r>
            <w:r>
              <w:instrText xml:space="preserve"> PAGEREF _35nkun2 \h </w:instrText>
            </w:r>
          </w:ins>
          <w:ins w:author="Parth Patel" w:date="2021-03-25T11:36:00Z" w:id="98">
            <w:r>
              <w:fldChar w:fldCharType="separate"/>
            </w:r>
            <w:r>
              <w:rPr>
                <w:b/>
                <w:color w:val="000000"/>
                <w:sz w:val="28"/>
                <w:szCs w:val="28"/>
              </w:rPr>
              <w:t>5</w:t>
            </w:r>
            <w:r>
              <w:fldChar w:fldCharType="end"/>
            </w:r>
          </w:ins>
        </w:p>
        <w:p w:rsidRPr="009A5F99" w:rsidR="009A5F99" w:rsidRDefault="00000000" w14:paraId="732F98F5" w14:textId="77777777">
          <w:pPr>
            <w:pBdr>
              <w:top w:val="nil"/>
              <w:left w:val="nil"/>
              <w:bottom w:val="nil"/>
              <w:right w:val="nil"/>
              <w:between w:val="nil"/>
            </w:pBdr>
            <w:tabs>
              <w:tab w:val="left" w:pos="1440"/>
              <w:tab w:val="right" w:pos="9394"/>
            </w:tabs>
            <w:spacing w:after="100" w:line="360" w:lineRule="auto"/>
            <w:ind w:left="720"/>
            <w:rPr>
              <w:ins w:author="Parth Patel" w:date="2021-03-25T11:36:00Z" w:id="99"/>
              <w:rPrChange w:author="Parth Patel" w:date="2021-03-25T11:37:00Z" w:id="100">
                <w:rPr>
                  <w:ins w:author="Parth Patel" w:date="2021-03-25T11:36:00Z" w:id="101"/>
                  <w:rFonts w:ascii="Calibri" w:hAnsi="Calibri" w:eastAsia="Calibri" w:cs="Calibri"/>
                  <w:color w:val="000000"/>
                  <w:sz w:val="22"/>
                  <w:szCs w:val="22"/>
                </w:rPr>
              </w:rPrChange>
            </w:rPr>
            <w:pPrChange w:author="Parth Patel" w:date="2021-03-25T11:37:00Z" w:id="102">
              <w:pPr>
                <w:pBdr>
                  <w:top w:val="nil"/>
                  <w:left w:val="nil"/>
                  <w:bottom w:val="nil"/>
                  <w:right w:val="nil"/>
                  <w:between w:val="nil"/>
                </w:pBdr>
                <w:tabs>
                  <w:tab w:val="left" w:pos="1440"/>
                  <w:tab w:val="right" w:pos="9394"/>
                </w:tabs>
                <w:spacing w:after="100"/>
                <w:ind w:left="720"/>
              </w:pPr>
            </w:pPrChange>
          </w:pPr>
          <w:ins w:author="Parth Patel" w:date="2021-03-25T11:36:00Z" w:id="103">
            <w:r>
              <w:rPr>
                <w:color w:val="000000"/>
              </w:rPr>
              <w:t>2.1</w:t>
            </w:r>
            <w:r>
              <w:rPr>
                <w:rFonts w:ascii="Calibri" w:hAnsi="Calibri" w:eastAsia="Calibri" w:cs="Calibri"/>
                <w:color w:val="000000"/>
                <w:sz w:val="22"/>
                <w:szCs w:val="22"/>
              </w:rPr>
              <w:tab/>
            </w:r>
            <w:r>
              <w:rPr>
                <w:color w:val="000000"/>
              </w:rPr>
              <w:t>Review of Literature</w:t>
            </w:r>
            <w:r>
              <w:rPr>
                <w:color w:val="000000"/>
              </w:rPr>
              <w:tab/>
            </w:r>
            <w:r>
              <w:fldChar w:fldCharType="begin"/>
            </w:r>
            <w:r>
              <w:instrText xml:space="preserve"> PAGEREF _1ksv4uv \h </w:instrText>
            </w:r>
          </w:ins>
          <w:ins w:author="Parth Patel" w:date="2021-03-25T11:36:00Z" w:id="104">
            <w:r>
              <w:fldChar w:fldCharType="separate"/>
            </w:r>
            <w:r>
              <w:rPr>
                <w:color w:val="000000"/>
              </w:rPr>
              <w:t>5</w:t>
            </w:r>
            <w:r>
              <w:fldChar w:fldCharType="end"/>
            </w:r>
          </w:ins>
        </w:p>
        <w:p w:rsidRPr="009A5F99" w:rsidR="009A5F99" w:rsidRDefault="00000000" w14:paraId="040BE685" w14:textId="77777777">
          <w:pPr>
            <w:pBdr>
              <w:top w:val="nil"/>
              <w:left w:val="nil"/>
              <w:bottom w:val="nil"/>
              <w:right w:val="nil"/>
              <w:between w:val="nil"/>
            </w:pBdr>
            <w:tabs>
              <w:tab w:val="left" w:pos="1440"/>
              <w:tab w:val="right" w:pos="9394"/>
            </w:tabs>
            <w:spacing w:after="100" w:line="360" w:lineRule="auto"/>
            <w:ind w:left="720"/>
            <w:rPr>
              <w:ins w:author="Parth Patel" w:date="2021-03-25T11:36:00Z" w:id="105"/>
              <w:rPrChange w:author="Parth Patel" w:date="2021-03-25T11:37:00Z" w:id="106">
                <w:rPr>
                  <w:ins w:author="Parth Patel" w:date="2021-03-25T11:36:00Z" w:id="107"/>
                  <w:rFonts w:ascii="Calibri" w:hAnsi="Calibri" w:eastAsia="Calibri" w:cs="Calibri"/>
                  <w:color w:val="000000"/>
                  <w:sz w:val="22"/>
                  <w:szCs w:val="22"/>
                </w:rPr>
              </w:rPrChange>
            </w:rPr>
            <w:pPrChange w:author="Parth Patel" w:date="2021-03-25T11:37:00Z" w:id="108">
              <w:pPr>
                <w:pBdr>
                  <w:top w:val="nil"/>
                  <w:left w:val="nil"/>
                  <w:bottom w:val="nil"/>
                  <w:right w:val="nil"/>
                  <w:between w:val="nil"/>
                </w:pBdr>
                <w:tabs>
                  <w:tab w:val="left" w:pos="1440"/>
                  <w:tab w:val="right" w:pos="9394"/>
                </w:tabs>
                <w:spacing w:after="100"/>
                <w:ind w:left="720"/>
              </w:pPr>
            </w:pPrChange>
          </w:pPr>
          <w:ins w:author="Parth Patel" w:date="2021-03-25T11:36:00Z" w:id="109">
            <w:r>
              <w:rPr>
                <w:color w:val="000000"/>
              </w:rPr>
              <w:t>2.2</w:t>
            </w:r>
            <w:r>
              <w:rPr>
                <w:rFonts w:ascii="Calibri" w:hAnsi="Calibri" w:eastAsia="Calibri" w:cs="Calibri"/>
                <w:color w:val="000000"/>
                <w:sz w:val="22"/>
                <w:szCs w:val="22"/>
              </w:rPr>
              <w:tab/>
            </w:r>
            <w:r>
              <w:rPr>
                <w:color w:val="000000"/>
              </w:rPr>
              <w:t>Conclusion from Literature Review</w:t>
            </w:r>
            <w:r>
              <w:rPr>
                <w:color w:val="000000"/>
              </w:rPr>
              <w:tab/>
            </w:r>
            <w:r>
              <w:fldChar w:fldCharType="begin"/>
            </w:r>
            <w:r>
              <w:instrText xml:space="preserve"> PAGEREF _44sinio \h </w:instrText>
            </w:r>
          </w:ins>
          <w:ins w:author="Parth Patel" w:date="2021-03-25T11:36:00Z" w:id="110">
            <w:r>
              <w:fldChar w:fldCharType="separate"/>
            </w:r>
            <w:r>
              <w:rPr>
                <w:color w:val="000000"/>
              </w:rPr>
              <w:t>9</w:t>
            </w:r>
            <w:r>
              <w:fldChar w:fldCharType="end"/>
            </w:r>
          </w:ins>
        </w:p>
        <w:p w:rsidRPr="009A5F99" w:rsidR="009A5F99" w:rsidRDefault="00000000" w14:paraId="57972500" w14:textId="77777777">
          <w:pPr>
            <w:pBdr>
              <w:top w:val="nil"/>
              <w:left w:val="nil"/>
              <w:bottom w:val="nil"/>
              <w:right w:val="nil"/>
              <w:between w:val="nil"/>
            </w:pBdr>
            <w:tabs>
              <w:tab w:val="right" w:pos="9356"/>
            </w:tabs>
            <w:spacing w:after="100" w:line="360" w:lineRule="auto"/>
            <w:rPr>
              <w:ins w:author="Parth Patel" w:date="2021-03-25T11:36:00Z" w:id="111"/>
              <w:b/>
              <w:sz w:val="28"/>
              <w:szCs w:val="28"/>
              <w:rPrChange w:author="Parth Patel" w:date="2021-03-25T11:37:00Z" w:id="112">
                <w:rPr>
                  <w:ins w:author="Parth Patel" w:date="2021-03-25T11:36:00Z" w:id="113"/>
                  <w:rFonts w:ascii="Calibri" w:hAnsi="Calibri" w:eastAsia="Calibri" w:cs="Calibri"/>
                  <w:color w:val="000000"/>
                  <w:sz w:val="22"/>
                  <w:szCs w:val="22"/>
                </w:rPr>
              </w:rPrChange>
            </w:rPr>
            <w:pPrChange w:author="Parth Patel" w:date="2021-03-25T11:37:00Z" w:id="114">
              <w:pPr>
                <w:pBdr>
                  <w:top w:val="nil"/>
                  <w:left w:val="nil"/>
                  <w:bottom w:val="nil"/>
                  <w:right w:val="nil"/>
                  <w:between w:val="nil"/>
                </w:pBdr>
                <w:tabs>
                  <w:tab w:val="right" w:pos="9356"/>
                </w:tabs>
                <w:spacing w:after="100"/>
              </w:pPr>
            </w:pPrChange>
          </w:pPr>
          <w:ins w:author="Parth Patel" w:date="2021-03-25T11:36:00Z" w:id="115">
            <w:r>
              <w:rPr>
                <w:b/>
                <w:color w:val="000000"/>
                <w:sz w:val="28"/>
                <w:szCs w:val="28"/>
              </w:rPr>
              <w:t>Chapter 3</w:t>
            </w:r>
            <w:r>
              <w:rPr>
                <w:b/>
                <w:color w:val="000000"/>
                <w:sz w:val="28"/>
                <w:szCs w:val="28"/>
              </w:rPr>
              <w:tab/>
            </w:r>
            <w:r>
              <w:fldChar w:fldCharType="begin"/>
            </w:r>
            <w:r>
              <w:instrText xml:space="preserve"> PAGEREF _2jxsxqh \h </w:instrText>
            </w:r>
          </w:ins>
          <w:ins w:author="Parth Patel" w:date="2021-03-25T11:36:00Z" w:id="116">
            <w:r>
              <w:fldChar w:fldCharType="separate"/>
            </w:r>
            <w:r>
              <w:rPr>
                <w:b/>
                <w:color w:val="000000"/>
                <w:sz w:val="28"/>
                <w:szCs w:val="28"/>
              </w:rPr>
              <w:t>10</w:t>
            </w:r>
            <w:r>
              <w:fldChar w:fldCharType="end"/>
            </w:r>
          </w:ins>
        </w:p>
        <w:p w:rsidRPr="009A5F99" w:rsidR="009A5F99" w:rsidRDefault="00000000" w14:paraId="5C73630A" w14:textId="77777777">
          <w:pPr>
            <w:pBdr>
              <w:top w:val="nil"/>
              <w:left w:val="nil"/>
              <w:bottom w:val="nil"/>
              <w:right w:val="nil"/>
              <w:between w:val="nil"/>
            </w:pBdr>
            <w:tabs>
              <w:tab w:val="right" w:pos="9394"/>
            </w:tabs>
            <w:spacing w:after="100" w:line="360" w:lineRule="auto"/>
            <w:rPr>
              <w:ins w:author="Parth Patel" w:date="2021-03-25T11:36:00Z" w:id="117"/>
              <w:b/>
              <w:sz w:val="28"/>
              <w:szCs w:val="28"/>
              <w:rPrChange w:author="Parth Patel" w:date="2021-03-25T11:37:00Z" w:id="118">
                <w:rPr>
                  <w:ins w:author="Parth Patel" w:date="2021-03-25T11:36:00Z" w:id="119"/>
                  <w:rFonts w:ascii="Calibri" w:hAnsi="Calibri" w:eastAsia="Calibri" w:cs="Calibri"/>
                  <w:color w:val="000000"/>
                  <w:sz w:val="22"/>
                  <w:szCs w:val="22"/>
                </w:rPr>
              </w:rPrChange>
            </w:rPr>
            <w:pPrChange w:author="Parth Patel" w:date="2021-03-25T11:37:00Z" w:id="120">
              <w:pPr>
                <w:pBdr>
                  <w:top w:val="nil"/>
                  <w:left w:val="nil"/>
                  <w:bottom w:val="nil"/>
                  <w:right w:val="nil"/>
                  <w:between w:val="nil"/>
                </w:pBdr>
                <w:tabs>
                  <w:tab w:val="right" w:pos="9394"/>
                </w:tabs>
                <w:spacing w:after="100"/>
              </w:pPr>
            </w:pPrChange>
          </w:pPr>
          <w:ins w:author="Parth Patel" w:date="2021-03-25T11:36:00Z" w:id="121">
            <w:r>
              <w:rPr>
                <w:b/>
                <w:color w:val="000000"/>
                <w:sz w:val="28"/>
                <w:szCs w:val="28"/>
              </w:rPr>
              <w:t>Methodology</w:t>
            </w:r>
            <w:r>
              <w:rPr>
                <w:b/>
                <w:color w:val="000000"/>
                <w:sz w:val="28"/>
                <w:szCs w:val="28"/>
              </w:rPr>
              <w:tab/>
            </w:r>
            <w:r>
              <w:fldChar w:fldCharType="begin"/>
            </w:r>
            <w:r>
              <w:instrText xml:space="preserve"> PAGEREF _z337ya \h </w:instrText>
            </w:r>
          </w:ins>
          <w:ins w:author="Parth Patel" w:date="2021-03-25T11:36:00Z" w:id="122">
            <w:r>
              <w:fldChar w:fldCharType="separate"/>
            </w:r>
            <w:r>
              <w:rPr>
                <w:b/>
                <w:color w:val="000000"/>
                <w:sz w:val="28"/>
                <w:szCs w:val="28"/>
              </w:rPr>
              <w:t>10</w:t>
            </w:r>
            <w:r>
              <w:fldChar w:fldCharType="end"/>
            </w:r>
          </w:ins>
        </w:p>
        <w:p w:rsidRPr="009A5F99" w:rsidR="009A5F99" w:rsidRDefault="00000000" w14:paraId="51AB6201" w14:textId="77777777">
          <w:pPr>
            <w:pBdr>
              <w:top w:val="nil"/>
              <w:left w:val="nil"/>
              <w:bottom w:val="nil"/>
              <w:right w:val="nil"/>
              <w:between w:val="nil"/>
            </w:pBdr>
            <w:tabs>
              <w:tab w:val="left" w:pos="1440"/>
              <w:tab w:val="right" w:pos="9394"/>
            </w:tabs>
            <w:spacing w:after="100" w:line="360" w:lineRule="auto"/>
            <w:ind w:left="720"/>
            <w:rPr>
              <w:ins w:author="Parth Patel" w:date="2021-03-25T11:36:00Z" w:id="123"/>
              <w:rPrChange w:author="Parth Patel" w:date="2021-03-25T11:37:00Z" w:id="124">
                <w:rPr>
                  <w:ins w:author="Parth Patel" w:date="2021-03-25T11:36:00Z" w:id="125"/>
                  <w:rFonts w:ascii="Calibri" w:hAnsi="Calibri" w:eastAsia="Calibri" w:cs="Calibri"/>
                  <w:color w:val="000000"/>
                  <w:sz w:val="22"/>
                  <w:szCs w:val="22"/>
                </w:rPr>
              </w:rPrChange>
            </w:rPr>
            <w:pPrChange w:author="Parth Patel" w:date="2021-03-25T11:37:00Z" w:id="126">
              <w:pPr>
                <w:pBdr>
                  <w:top w:val="nil"/>
                  <w:left w:val="nil"/>
                  <w:bottom w:val="nil"/>
                  <w:right w:val="nil"/>
                  <w:between w:val="nil"/>
                </w:pBdr>
                <w:tabs>
                  <w:tab w:val="left" w:pos="1440"/>
                  <w:tab w:val="right" w:pos="9394"/>
                </w:tabs>
                <w:spacing w:after="100"/>
                <w:ind w:left="720"/>
              </w:pPr>
            </w:pPrChange>
          </w:pPr>
          <w:ins w:author="Parth Patel" w:date="2021-03-25T11:36:00Z" w:id="127">
            <w:r>
              <w:rPr>
                <w:color w:val="000000"/>
              </w:rPr>
              <w:t>3.1</w:t>
            </w:r>
            <w:r>
              <w:rPr>
                <w:rFonts w:ascii="Calibri" w:hAnsi="Calibri" w:eastAsia="Calibri" w:cs="Calibri"/>
                <w:color w:val="000000"/>
                <w:sz w:val="22"/>
                <w:szCs w:val="22"/>
              </w:rPr>
              <w:tab/>
            </w:r>
            <w:r>
              <w:rPr>
                <w:color w:val="000000"/>
              </w:rPr>
              <w:t>Post Data Analysis Structure</w:t>
            </w:r>
            <w:r>
              <w:rPr>
                <w:color w:val="000000"/>
              </w:rPr>
              <w:tab/>
            </w:r>
            <w:r>
              <w:fldChar w:fldCharType="begin"/>
            </w:r>
            <w:r>
              <w:instrText xml:space="preserve"> PAGEREF _3j2qqm3 \h </w:instrText>
            </w:r>
          </w:ins>
          <w:ins w:author="Parth Patel" w:date="2021-03-25T11:36:00Z" w:id="128">
            <w:r>
              <w:fldChar w:fldCharType="separate"/>
            </w:r>
            <w:r>
              <w:rPr>
                <w:color w:val="000000"/>
              </w:rPr>
              <w:t>10</w:t>
            </w:r>
            <w:r>
              <w:fldChar w:fldCharType="end"/>
            </w:r>
          </w:ins>
        </w:p>
        <w:p w:rsidRPr="009A5F99" w:rsidR="009A5F99" w:rsidRDefault="00000000" w14:paraId="36DBA55E" w14:textId="77777777">
          <w:pPr>
            <w:pBdr>
              <w:top w:val="nil"/>
              <w:left w:val="nil"/>
              <w:bottom w:val="nil"/>
              <w:right w:val="nil"/>
              <w:between w:val="nil"/>
            </w:pBdr>
            <w:tabs>
              <w:tab w:val="left" w:pos="1440"/>
              <w:tab w:val="right" w:pos="9394"/>
            </w:tabs>
            <w:spacing w:after="100" w:line="360" w:lineRule="auto"/>
            <w:ind w:left="720"/>
            <w:rPr>
              <w:ins w:author="Parth Patel" w:date="2021-03-25T11:36:00Z" w:id="129"/>
              <w:rPrChange w:author="Parth Patel" w:date="2021-03-25T11:37:00Z" w:id="130">
                <w:rPr>
                  <w:ins w:author="Parth Patel" w:date="2021-03-25T11:36:00Z" w:id="131"/>
                  <w:rFonts w:ascii="Calibri" w:hAnsi="Calibri" w:eastAsia="Calibri" w:cs="Calibri"/>
                  <w:color w:val="000000"/>
                  <w:sz w:val="22"/>
                  <w:szCs w:val="22"/>
                </w:rPr>
              </w:rPrChange>
            </w:rPr>
            <w:pPrChange w:author="Parth Patel" w:date="2021-03-25T11:37:00Z" w:id="132">
              <w:pPr>
                <w:pBdr>
                  <w:top w:val="nil"/>
                  <w:left w:val="nil"/>
                  <w:bottom w:val="nil"/>
                  <w:right w:val="nil"/>
                  <w:between w:val="nil"/>
                </w:pBdr>
                <w:tabs>
                  <w:tab w:val="left" w:pos="1440"/>
                  <w:tab w:val="right" w:pos="9394"/>
                </w:tabs>
                <w:spacing w:after="100"/>
                <w:ind w:left="720"/>
              </w:pPr>
            </w:pPrChange>
          </w:pPr>
          <w:ins w:author="Parth Patel" w:date="2021-03-25T11:36:00Z" w:id="133">
            <w:r>
              <w:rPr>
                <w:color w:val="000000"/>
              </w:rPr>
              <w:t>3.2</w:t>
            </w:r>
            <w:r>
              <w:rPr>
                <w:rFonts w:ascii="Calibri" w:hAnsi="Calibri" w:eastAsia="Calibri" w:cs="Calibri"/>
                <w:color w:val="000000"/>
                <w:sz w:val="22"/>
                <w:szCs w:val="22"/>
              </w:rPr>
              <w:tab/>
            </w:r>
            <w:r>
              <w:rPr>
                <w:color w:val="000000"/>
              </w:rPr>
              <w:t>Experimental Vehicle Setup</w:t>
            </w:r>
            <w:r>
              <w:rPr>
                <w:color w:val="000000"/>
              </w:rPr>
              <w:tab/>
            </w:r>
            <w:r>
              <w:fldChar w:fldCharType="begin"/>
            </w:r>
            <w:r>
              <w:instrText xml:space="preserve"> PAGEREF _1y810tw \h </w:instrText>
            </w:r>
          </w:ins>
          <w:ins w:author="Parth Patel" w:date="2021-03-25T11:36:00Z" w:id="134">
            <w:r>
              <w:fldChar w:fldCharType="separate"/>
            </w:r>
            <w:r>
              <w:rPr>
                <w:color w:val="000000"/>
              </w:rPr>
              <w:t>11</w:t>
            </w:r>
            <w:r>
              <w:fldChar w:fldCharType="end"/>
            </w:r>
          </w:ins>
        </w:p>
        <w:p w:rsidRPr="009A5F99" w:rsidR="009A5F99" w:rsidRDefault="00000000" w14:paraId="2363DB4C" w14:textId="77777777">
          <w:pPr>
            <w:pBdr>
              <w:top w:val="nil"/>
              <w:left w:val="nil"/>
              <w:bottom w:val="nil"/>
              <w:right w:val="nil"/>
              <w:between w:val="nil"/>
            </w:pBdr>
            <w:tabs>
              <w:tab w:val="left" w:pos="1440"/>
              <w:tab w:val="right" w:pos="9394"/>
            </w:tabs>
            <w:spacing w:after="100" w:line="360" w:lineRule="auto"/>
            <w:ind w:left="720"/>
            <w:rPr>
              <w:ins w:author="Parth Patel" w:date="2021-03-25T11:36:00Z" w:id="135"/>
              <w:rPrChange w:author="Parth Patel" w:date="2021-03-25T11:37:00Z" w:id="136">
                <w:rPr>
                  <w:ins w:author="Parth Patel" w:date="2021-03-25T11:36:00Z" w:id="137"/>
                  <w:rFonts w:ascii="Calibri" w:hAnsi="Calibri" w:eastAsia="Calibri" w:cs="Calibri"/>
                  <w:color w:val="000000"/>
                  <w:sz w:val="22"/>
                  <w:szCs w:val="22"/>
                </w:rPr>
              </w:rPrChange>
            </w:rPr>
            <w:pPrChange w:author="Parth Patel" w:date="2021-03-25T11:37:00Z" w:id="138">
              <w:pPr>
                <w:pBdr>
                  <w:top w:val="nil"/>
                  <w:left w:val="nil"/>
                  <w:bottom w:val="nil"/>
                  <w:right w:val="nil"/>
                  <w:between w:val="nil"/>
                </w:pBdr>
                <w:tabs>
                  <w:tab w:val="left" w:pos="1440"/>
                  <w:tab w:val="right" w:pos="9394"/>
                </w:tabs>
                <w:spacing w:after="100"/>
                <w:ind w:left="720"/>
              </w:pPr>
            </w:pPrChange>
          </w:pPr>
          <w:ins w:author="Parth Patel" w:date="2021-03-25T11:36:00Z" w:id="139">
            <w:r>
              <w:rPr>
                <w:color w:val="000000"/>
              </w:rPr>
              <w:t>3.3</w:t>
            </w:r>
            <w:r>
              <w:rPr>
                <w:rFonts w:ascii="Calibri" w:hAnsi="Calibri" w:eastAsia="Calibri" w:cs="Calibri"/>
                <w:color w:val="000000"/>
                <w:sz w:val="22"/>
                <w:szCs w:val="22"/>
              </w:rPr>
              <w:tab/>
            </w:r>
            <w:r>
              <w:rPr>
                <w:color w:val="000000"/>
              </w:rPr>
              <w:t>Fuel Consumption Method Identification for Different Vehicles</w:t>
            </w:r>
            <w:r>
              <w:rPr>
                <w:color w:val="000000"/>
              </w:rPr>
              <w:tab/>
            </w:r>
            <w:r>
              <w:fldChar w:fldCharType="begin"/>
            </w:r>
            <w:r>
              <w:instrText xml:space="preserve"> PAGEREF _4i</w:instrText>
            </w:r>
            <w:r>
              <w:instrText xml:space="preserve">7ojhp \h </w:instrText>
            </w:r>
          </w:ins>
          <w:ins w:author="Parth Patel" w:date="2021-03-25T11:36:00Z" w:id="140">
            <w:r>
              <w:fldChar w:fldCharType="separate"/>
            </w:r>
            <w:r>
              <w:rPr>
                <w:color w:val="000000"/>
              </w:rPr>
              <w:t>13</w:t>
            </w:r>
            <w:r>
              <w:fldChar w:fldCharType="end"/>
            </w:r>
          </w:ins>
        </w:p>
        <w:p w:rsidRPr="009A5F99" w:rsidR="009A5F99" w:rsidRDefault="00000000" w14:paraId="48E0A569" w14:textId="77777777">
          <w:pPr>
            <w:pBdr>
              <w:top w:val="nil"/>
              <w:left w:val="nil"/>
              <w:bottom w:val="nil"/>
              <w:right w:val="nil"/>
              <w:between w:val="nil"/>
            </w:pBdr>
            <w:tabs>
              <w:tab w:val="left" w:pos="2140"/>
              <w:tab w:val="right" w:pos="9356"/>
            </w:tabs>
            <w:spacing w:line="360" w:lineRule="auto"/>
            <w:ind w:left="1440"/>
            <w:rPr>
              <w:ins w:author="Parth Patel" w:date="2021-03-25T11:36:00Z" w:id="141"/>
              <w:rPrChange w:author="Parth Patel" w:date="2021-03-25T11:37:00Z" w:id="142">
                <w:rPr>
                  <w:ins w:author="Parth Patel" w:date="2021-03-25T11:36:00Z" w:id="143"/>
                  <w:rFonts w:ascii="Calibri" w:hAnsi="Calibri" w:eastAsia="Calibri" w:cs="Calibri"/>
                  <w:color w:val="000000"/>
                  <w:sz w:val="22"/>
                  <w:szCs w:val="22"/>
                </w:rPr>
              </w:rPrChange>
            </w:rPr>
          </w:pPr>
          <w:ins w:author="Parth Patel" w:date="2021-03-25T11:36:00Z" w:id="144">
            <w:r>
              <w:rPr>
                <w:color w:val="000000"/>
              </w:rPr>
              <w:t>3.3.1</w:t>
            </w:r>
            <w:r>
              <w:rPr>
                <w:rFonts w:ascii="Calibri" w:hAnsi="Calibri" w:eastAsia="Calibri" w:cs="Calibri"/>
                <w:color w:val="000000"/>
                <w:sz w:val="22"/>
                <w:szCs w:val="22"/>
              </w:rPr>
              <w:tab/>
            </w:r>
            <w:r>
              <w:rPr>
                <w:color w:val="000000"/>
              </w:rPr>
              <w:t>Engine Fuel System Operation Status</w:t>
            </w:r>
            <w:r>
              <w:rPr>
                <w:color w:val="000000"/>
              </w:rPr>
              <w:tab/>
            </w:r>
            <w:r>
              <w:fldChar w:fldCharType="begin"/>
            </w:r>
            <w:r>
              <w:instrText xml:space="preserve"> PAGEREF _2xcytpi \h </w:instrText>
            </w:r>
          </w:ins>
          <w:ins w:author="Parth Patel" w:date="2021-03-25T11:36:00Z" w:id="145">
            <w:r>
              <w:fldChar w:fldCharType="separate"/>
            </w:r>
            <w:r>
              <w:rPr>
                <w:color w:val="000000"/>
              </w:rPr>
              <w:t>14</w:t>
            </w:r>
            <w:r>
              <w:fldChar w:fldCharType="end"/>
            </w:r>
          </w:ins>
        </w:p>
        <w:p w:rsidRPr="009A5F99" w:rsidR="009A5F99" w:rsidRDefault="00000000" w14:paraId="6D368CD3" w14:textId="77777777">
          <w:pPr>
            <w:pBdr>
              <w:top w:val="nil"/>
              <w:left w:val="nil"/>
              <w:bottom w:val="nil"/>
              <w:right w:val="nil"/>
              <w:between w:val="nil"/>
            </w:pBdr>
            <w:tabs>
              <w:tab w:val="left" w:pos="2140"/>
              <w:tab w:val="right" w:pos="9356"/>
            </w:tabs>
            <w:spacing w:line="360" w:lineRule="auto"/>
            <w:ind w:left="1440"/>
            <w:rPr>
              <w:ins w:author="Parth Patel" w:date="2021-03-25T11:36:00Z" w:id="146"/>
              <w:rPrChange w:author="Parth Patel" w:date="2021-03-25T11:37:00Z" w:id="147">
                <w:rPr>
                  <w:ins w:author="Parth Patel" w:date="2021-03-25T11:36:00Z" w:id="148"/>
                  <w:rFonts w:ascii="Calibri" w:hAnsi="Calibri" w:eastAsia="Calibri" w:cs="Calibri"/>
                  <w:color w:val="000000"/>
                  <w:sz w:val="22"/>
                  <w:szCs w:val="22"/>
                </w:rPr>
              </w:rPrChange>
            </w:rPr>
          </w:pPr>
          <w:ins w:author="Parth Patel" w:date="2021-03-25T11:36:00Z" w:id="149">
            <w:r>
              <w:rPr>
                <w:color w:val="000000"/>
              </w:rPr>
              <w:t>3.3.2</w:t>
            </w:r>
            <w:r>
              <w:rPr>
                <w:rFonts w:ascii="Calibri" w:hAnsi="Calibri" w:eastAsia="Calibri" w:cs="Calibri"/>
                <w:color w:val="000000"/>
                <w:sz w:val="22"/>
                <w:szCs w:val="22"/>
              </w:rPr>
              <w:tab/>
            </w:r>
            <w:r>
              <w:rPr>
                <w:color w:val="000000"/>
              </w:rPr>
              <w:t>MAF</w:t>
            </w:r>
            <w:r>
              <w:rPr>
                <w:color w:val="000000"/>
                <w:vertAlign w:val="subscript"/>
              </w:rPr>
              <w:t>based</w:t>
            </w:r>
            <w:r>
              <w:rPr>
                <w:color w:val="000000"/>
              </w:rPr>
              <w:t xml:space="preserve"> Method</w:t>
            </w:r>
            <w:r>
              <w:rPr>
                <w:color w:val="000000"/>
              </w:rPr>
              <w:tab/>
            </w:r>
            <w:r>
              <w:fldChar w:fldCharType="begin"/>
            </w:r>
            <w:r>
              <w:instrText xml:space="preserve"> PAGEREF _1ci93xb \h </w:instrText>
            </w:r>
          </w:ins>
          <w:ins w:author="Parth Patel" w:date="2021-03-25T11:36:00Z" w:id="150">
            <w:r>
              <w:fldChar w:fldCharType="separate"/>
            </w:r>
            <w:r>
              <w:rPr>
                <w:color w:val="000000"/>
              </w:rPr>
              <w:t>17</w:t>
            </w:r>
            <w:r>
              <w:fldChar w:fldCharType="end"/>
            </w:r>
          </w:ins>
        </w:p>
        <w:p w:rsidRPr="009A5F99" w:rsidR="009A5F99" w:rsidRDefault="00000000" w14:paraId="60C57921" w14:textId="77777777">
          <w:pPr>
            <w:pBdr>
              <w:top w:val="nil"/>
              <w:left w:val="nil"/>
              <w:bottom w:val="nil"/>
              <w:right w:val="nil"/>
              <w:between w:val="nil"/>
            </w:pBdr>
            <w:tabs>
              <w:tab w:val="left" w:pos="2140"/>
              <w:tab w:val="right" w:pos="9356"/>
            </w:tabs>
            <w:spacing w:line="360" w:lineRule="auto"/>
            <w:ind w:left="1440"/>
            <w:rPr>
              <w:ins w:author="Parth Patel" w:date="2021-03-25T11:36:00Z" w:id="151"/>
              <w:rPrChange w:author="Parth Patel" w:date="2021-03-25T11:37:00Z" w:id="152">
                <w:rPr>
                  <w:ins w:author="Parth Patel" w:date="2021-03-25T11:36:00Z" w:id="153"/>
                  <w:rFonts w:ascii="Calibri" w:hAnsi="Calibri" w:eastAsia="Calibri" w:cs="Calibri"/>
                  <w:color w:val="000000"/>
                  <w:sz w:val="22"/>
                  <w:szCs w:val="22"/>
                </w:rPr>
              </w:rPrChange>
            </w:rPr>
          </w:pPr>
          <w:ins w:author="Parth Patel" w:date="2021-03-25T11:36:00Z" w:id="154">
            <w:r>
              <w:rPr>
                <w:color w:val="000000"/>
              </w:rPr>
              <w:lastRenderedPageBreak/>
              <w:t>3.3.3</w:t>
            </w:r>
            <w:r>
              <w:rPr>
                <w:rFonts w:ascii="Calibri" w:hAnsi="Calibri" w:eastAsia="Calibri" w:cs="Calibri"/>
                <w:color w:val="000000"/>
                <w:sz w:val="22"/>
                <w:szCs w:val="22"/>
              </w:rPr>
              <w:tab/>
            </w:r>
            <w:r>
              <w:rPr>
                <w:color w:val="000000"/>
              </w:rPr>
              <w:t>Speed/Density Method</w:t>
            </w:r>
            <w:r>
              <w:rPr>
                <w:color w:val="000000"/>
              </w:rPr>
              <w:tab/>
            </w:r>
            <w:r>
              <w:fldChar w:fldCharType="begin"/>
            </w:r>
            <w:r>
              <w:instrText xml:space="preserve"> PAGEREF _3whwml4 \h </w:instrText>
            </w:r>
          </w:ins>
          <w:ins w:author="Parth Patel" w:date="2021-03-25T11:36:00Z" w:id="155">
            <w:r>
              <w:fldChar w:fldCharType="separate"/>
            </w:r>
            <w:r>
              <w:rPr>
                <w:color w:val="000000"/>
              </w:rPr>
              <w:t>19</w:t>
            </w:r>
            <w:r>
              <w:fldChar w:fldCharType="end"/>
            </w:r>
          </w:ins>
        </w:p>
        <w:p w:rsidRPr="009A5F99" w:rsidR="009A5F99" w:rsidRDefault="00000000" w14:paraId="12C4D835" w14:textId="77777777">
          <w:pPr>
            <w:pBdr>
              <w:top w:val="nil"/>
              <w:left w:val="nil"/>
              <w:bottom w:val="nil"/>
              <w:right w:val="nil"/>
              <w:between w:val="nil"/>
            </w:pBdr>
            <w:tabs>
              <w:tab w:val="left" w:pos="2140"/>
              <w:tab w:val="right" w:pos="9356"/>
            </w:tabs>
            <w:spacing w:line="360" w:lineRule="auto"/>
            <w:ind w:left="1440"/>
            <w:rPr>
              <w:ins w:author="Parth Patel" w:date="2021-03-25T11:36:00Z" w:id="156"/>
              <w:rPrChange w:author="Parth Patel" w:date="2021-03-25T11:37:00Z" w:id="157">
                <w:rPr>
                  <w:ins w:author="Parth Patel" w:date="2021-03-25T11:36:00Z" w:id="158"/>
                  <w:rFonts w:ascii="Calibri" w:hAnsi="Calibri" w:eastAsia="Calibri" w:cs="Calibri"/>
                  <w:color w:val="000000"/>
                  <w:sz w:val="22"/>
                  <w:szCs w:val="22"/>
                </w:rPr>
              </w:rPrChange>
            </w:rPr>
          </w:pPr>
          <w:ins w:author="Parth Patel" w:date="2021-03-25T11:36:00Z" w:id="159">
            <w:r>
              <w:rPr>
                <w:color w:val="000000"/>
              </w:rPr>
              <w:t>3.3.4</w:t>
            </w:r>
            <w:r>
              <w:rPr>
                <w:rFonts w:ascii="Calibri" w:hAnsi="Calibri" w:eastAsia="Calibri" w:cs="Calibri"/>
                <w:color w:val="000000"/>
                <w:sz w:val="22"/>
                <w:szCs w:val="22"/>
              </w:rPr>
              <w:tab/>
            </w:r>
            <w:r>
              <w:rPr>
                <w:color w:val="000000"/>
              </w:rPr>
              <w:t>Direct Method</w:t>
            </w:r>
            <w:r>
              <w:rPr>
                <w:color w:val="000000"/>
              </w:rPr>
              <w:tab/>
            </w:r>
            <w:r>
              <w:fldChar w:fldCharType="begin"/>
            </w:r>
            <w:r>
              <w:instrText xml:space="preserve"> PAGEREF _2bn6wsx \h </w:instrText>
            </w:r>
          </w:ins>
          <w:ins w:author="Parth Patel" w:date="2021-03-25T11:36:00Z" w:id="160">
            <w:r>
              <w:fldChar w:fldCharType="separate"/>
            </w:r>
            <w:r>
              <w:rPr>
                <w:color w:val="000000"/>
              </w:rPr>
              <w:t>21</w:t>
            </w:r>
            <w:r>
              <w:fldChar w:fldCharType="end"/>
            </w:r>
          </w:ins>
        </w:p>
        <w:p w:rsidRPr="009A5F99" w:rsidR="009A5F99" w:rsidRDefault="00000000" w14:paraId="24A72E57" w14:textId="77777777">
          <w:pPr>
            <w:pBdr>
              <w:top w:val="nil"/>
              <w:left w:val="nil"/>
              <w:bottom w:val="nil"/>
              <w:right w:val="nil"/>
              <w:between w:val="nil"/>
            </w:pBdr>
            <w:tabs>
              <w:tab w:val="left" w:pos="1440"/>
              <w:tab w:val="right" w:pos="9394"/>
            </w:tabs>
            <w:spacing w:after="100" w:line="360" w:lineRule="auto"/>
            <w:ind w:left="720"/>
            <w:rPr>
              <w:ins w:author="Parth Patel" w:date="2021-03-25T11:36:00Z" w:id="161"/>
              <w:rPrChange w:author="Parth Patel" w:date="2021-03-25T11:37:00Z" w:id="162">
                <w:rPr>
                  <w:ins w:author="Parth Patel" w:date="2021-03-25T11:36:00Z" w:id="163"/>
                  <w:rFonts w:ascii="Calibri" w:hAnsi="Calibri" w:eastAsia="Calibri" w:cs="Calibri"/>
                  <w:color w:val="000000"/>
                  <w:sz w:val="22"/>
                  <w:szCs w:val="22"/>
                </w:rPr>
              </w:rPrChange>
            </w:rPr>
            <w:pPrChange w:author="Parth Patel" w:date="2021-03-25T11:37:00Z" w:id="164">
              <w:pPr>
                <w:pBdr>
                  <w:top w:val="nil"/>
                  <w:left w:val="nil"/>
                  <w:bottom w:val="nil"/>
                  <w:right w:val="nil"/>
                  <w:between w:val="nil"/>
                </w:pBdr>
                <w:tabs>
                  <w:tab w:val="left" w:pos="1440"/>
                  <w:tab w:val="right" w:pos="9394"/>
                </w:tabs>
                <w:spacing w:after="100"/>
                <w:ind w:left="720"/>
              </w:pPr>
            </w:pPrChange>
          </w:pPr>
          <w:ins w:author="Parth Patel" w:date="2021-03-25T11:36:00Z" w:id="165">
            <w:r>
              <w:rPr>
                <w:color w:val="000000"/>
              </w:rPr>
              <w:t>3.4</w:t>
            </w:r>
            <w:r>
              <w:rPr>
                <w:rFonts w:ascii="Calibri" w:hAnsi="Calibri" w:eastAsia="Calibri" w:cs="Calibri"/>
                <w:color w:val="000000"/>
                <w:sz w:val="22"/>
                <w:szCs w:val="22"/>
              </w:rPr>
              <w:tab/>
            </w:r>
            <w:r>
              <w:rPr>
                <w:color w:val="000000"/>
              </w:rPr>
              <w:t>Post Data Processing Flow-Chart</w:t>
            </w:r>
            <w:r>
              <w:rPr>
                <w:color w:val="000000"/>
              </w:rPr>
              <w:tab/>
            </w:r>
            <w:r>
              <w:fldChar w:fldCharType="begin"/>
            </w:r>
            <w:r>
              <w:instrText xml:space="preserve"> PAGEREF _qsh70q \h </w:instrText>
            </w:r>
          </w:ins>
          <w:ins w:author="Parth Patel" w:date="2021-03-25T11:36:00Z" w:id="166">
            <w:r>
              <w:fldChar w:fldCharType="separate"/>
            </w:r>
            <w:r>
              <w:rPr>
                <w:color w:val="000000"/>
              </w:rPr>
              <w:t>23</w:t>
            </w:r>
            <w:r>
              <w:fldChar w:fldCharType="end"/>
            </w:r>
          </w:ins>
        </w:p>
        <w:p w:rsidRPr="009A5F99" w:rsidR="009A5F99" w:rsidRDefault="00000000" w14:paraId="3CA98537" w14:textId="77777777">
          <w:pPr>
            <w:pBdr>
              <w:top w:val="nil"/>
              <w:left w:val="nil"/>
              <w:bottom w:val="nil"/>
              <w:right w:val="nil"/>
              <w:between w:val="nil"/>
            </w:pBdr>
            <w:tabs>
              <w:tab w:val="right" w:pos="9356"/>
            </w:tabs>
            <w:spacing w:after="100" w:line="360" w:lineRule="auto"/>
            <w:rPr>
              <w:ins w:author="Parth Patel" w:date="2021-03-25T11:36:00Z" w:id="167"/>
              <w:b/>
              <w:sz w:val="28"/>
              <w:szCs w:val="28"/>
              <w:rPrChange w:author="Parth Patel" w:date="2021-03-25T11:37:00Z" w:id="168">
                <w:rPr>
                  <w:ins w:author="Parth Patel" w:date="2021-03-25T11:36:00Z" w:id="169"/>
                  <w:rFonts w:ascii="Calibri" w:hAnsi="Calibri" w:eastAsia="Calibri" w:cs="Calibri"/>
                  <w:color w:val="000000"/>
                  <w:sz w:val="22"/>
                  <w:szCs w:val="22"/>
                </w:rPr>
              </w:rPrChange>
            </w:rPr>
            <w:pPrChange w:author="Parth Patel" w:date="2021-03-25T11:37:00Z" w:id="170">
              <w:pPr>
                <w:pBdr>
                  <w:top w:val="nil"/>
                  <w:left w:val="nil"/>
                  <w:bottom w:val="nil"/>
                  <w:right w:val="nil"/>
                  <w:between w:val="nil"/>
                </w:pBdr>
                <w:tabs>
                  <w:tab w:val="right" w:pos="9356"/>
                </w:tabs>
                <w:spacing w:after="100"/>
              </w:pPr>
            </w:pPrChange>
          </w:pPr>
          <w:ins w:author="Parth Patel" w:date="2021-03-25T11:36:00Z" w:id="171">
            <w:r>
              <w:rPr>
                <w:b/>
                <w:color w:val="000000"/>
                <w:sz w:val="28"/>
                <w:szCs w:val="28"/>
              </w:rPr>
              <w:t>Chapter 4</w:t>
            </w:r>
            <w:r>
              <w:rPr>
                <w:b/>
                <w:color w:val="000000"/>
                <w:sz w:val="28"/>
                <w:szCs w:val="28"/>
              </w:rPr>
              <w:tab/>
            </w:r>
            <w:r>
              <w:fldChar w:fldCharType="begin"/>
            </w:r>
            <w:r>
              <w:instrText xml:space="preserve"> PAGEREF _3as4poj \h </w:instrText>
            </w:r>
          </w:ins>
          <w:ins w:author="Parth Patel" w:date="2021-03-25T11:36:00Z" w:id="172">
            <w:r>
              <w:fldChar w:fldCharType="separate"/>
            </w:r>
            <w:r>
              <w:rPr>
                <w:b/>
                <w:color w:val="000000"/>
                <w:sz w:val="28"/>
                <w:szCs w:val="28"/>
              </w:rPr>
              <w:t>26</w:t>
            </w:r>
            <w:r>
              <w:fldChar w:fldCharType="end"/>
            </w:r>
          </w:ins>
        </w:p>
        <w:p w:rsidRPr="009A5F99" w:rsidR="009A5F99" w:rsidRDefault="00000000" w14:paraId="4E685F01" w14:textId="77777777">
          <w:pPr>
            <w:pBdr>
              <w:top w:val="nil"/>
              <w:left w:val="nil"/>
              <w:bottom w:val="nil"/>
              <w:right w:val="nil"/>
              <w:between w:val="nil"/>
            </w:pBdr>
            <w:tabs>
              <w:tab w:val="right" w:pos="9394"/>
            </w:tabs>
            <w:spacing w:after="100" w:line="360" w:lineRule="auto"/>
            <w:rPr>
              <w:ins w:author="Parth Patel" w:date="2021-03-25T11:36:00Z" w:id="173"/>
              <w:b/>
              <w:sz w:val="28"/>
              <w:szCs w:val="28"/>
              <w:rPrChange w:author="Parth Patel" w:date="2021-03-25T11:37:00Z" w:id="174">
                <w:rPr>
                  <w:ins w:author="Parth Patel" w:date="2021-03-25T11:36:00Z" w:id="175"/>
                  <w:rFonts w:ascii="Calibri" w:hAnsi="Calibri" w:eastAsia="Calibri" w:cs="Calibri"/>
                  <w:color w:val="000000"/>
                  <w:sz w:val="22"/>
                  <w:szCs w:val="22"/>
                </w:rPr>
              </w:rPrChange>
            </w:rPr>
            <w:pPrChange w:author="Parth Patel" w:date="2021-03-25T11:37:00Z" w:id="176">
              <w:pPr>
                <w:pBdr>
                  <w:top w:val="nil"/>
                  <w:left w:val="nil"/>
                  <w:bottom w:val="nil"/>
                  <w:right w:val="nil"/>
                  <w:between w:val="nil"/>
                </w:pBdr>
                <w:tabs>
                  <w:tab w:val="right" w:pos="9394"/>
                </w:tabs>
                <w:spacing w:after="100"/>
              </w:pPr>
            </w:pPrChange>
          </w:pPr>
          <w:ins w:author="Parth Patel" w:date="2021-03-25T11:36:00Z" w:id="177">
            <w:r>
              <w:rPr>
                <w:b/>
                <w:color w:val="000000"/>
                <w:sz w:val="28"/>
                <w:szCs w:val="28"/>
              </w:rPr>
              <w:t>Fuel Consumption Measurement and Testing</w:t>
            </w:r>
            <w:r>
              <w:rPr>
                <w:b/>
                <w:color w:val="000000"/>
                <w:sz w:val="28"/>
                <w:szCs w:val="28"/>
              </w:rPr>
              <w:tab/>
            </w:r>
            <w:r>
              <w:fldChar w:fldCharType="begin"/>
            </w:r>
            <w:r>
              <w:instrText xml:space="preserve"> PAGEREF _1pxezwc \h </w:instrText>
            </w:r>
          </w:ins>
          <w:ins w:author="Parth Patel" w:date="2021-03-25T11:36:00Z" w:id="178">
            <w:r>
              <w:fldChar w:fldCharType="separate"/>
            </w:r>
            <w:r>
              <w:rPr>
                <w:b/>
                <w:color w:val="000000"/>
                <w:sz w:val="28"/>
                <w:szCs w:val="28"/>
              </w:rPr>
              <w:t>26</w:t>
            </w:r>
            <w:r>
              <w:fldChar w:fldCharType="end"/>
            </w:r>
          </w:ins>
        </w:p>
        <w:p w:rsidRPr="009A5F99" w:rsidR="009A5F99" w:rsidRDefault="00000000" w14:paraId="151182E8" w14:textId="77777777">
          <w:pPr>
            <w:pBdr>
              <w:top w:val="nil"/>
              <w:left w:val="nil"/>
              <w:bottom w:val="nil"/>
              <w:right w:val="nil"/>
              <w:between w:val="nil"/>
            </w:pBdr>
            <w:tabs>
              <w:tab w:val="left" w:pos="1440"/>
              <w:tab w:val="right" w:pos="9394"/>
            </w:tabs>
            <w:spacing w:after="100" w:line="360" w:lineRule="auto"/>
            <w:ind w:left="720"/>
            <w:rPr>
              <w:ins w:author="Parth Patel" w:date="2021-03-25T11:36:00Z" w:id="179"/>
              <w:rPrChange w:author="Parth Patel" w:date="2021-03-25T11:37:00Z" w:id="180">
                <w:rPr>
                  <w:ins w:author="Parth Patel" w:date="2021-03-25T11:36:00Z" w:id="181"/>
                  <w:rFonts w:ascii="Calibri" w:hAnsi="Calibri" w:eastAsia="Calibri" w:cs="Calibri"/>
                  <w:color w:val="000000"/>
                  <w:sz w:val="22"/>
                  <w:szCs w:val="22"/>
                </w:rPr>
              </w:rPrChange>
            </w:rPr>
            <w:pPrChange w:author="Parth Patel" w:date="2021-03-25T11:37:00Z" w:id="182">
              <w:pPr>
                <w:pBdr>
                  <w:top w:val="nil"/>
                  <w:left w:val="nil"/>
                  <w:bottom w:val="nil"/>
                  <w:right w:val="nil"/>
                  <w:between w:val="nil"/>
                </w:pBdr>
                <w:tabs>
                  <w:tab w:val="left" w:pos="1440"/>
                  <w:tab w:val="right" w:pos="9394"/>
                </w:tabs>
                <w:spacing w:after="100"/>
                <w:ind w:left="720"/>
              </w:pPr>
            </w:pPrChange>
          </w:pPr>
          <w:ins w:author="Parth Patel" w:date="2021-03-25T11:36:00Z" w:id="183">
            <w:r>
              <w:rPr>
                <w:color w:val="000000"/>
              </w:rPr>
              <w:t>4.1</w:t>
            </w:r>
            <w:r>
              <w:rPr>
                <w:rFonts w:ascii="Calibri" w:hAnsi="Calibri" w:eastAsia="Calibri" w:cs="Calibri"/>
                <w:color w:val="000000"/>
                <w:sz w:val="22"/>
                <w:szCs w:val="22"/>
              </w:rPr>
              <w:tab/>
            </w:r>
            <w:r>
              <w:rPr>
                <w:color w:val="000000"/>
              </w:rPr>
              <w:t>Experimental Verification and Rectification</w:t>
            </w:r>
            <w:r>
              <w:rPr>
                <w:color w:val="000000"/>
              </w:rPr>
              <w:tab/>
            </w:r>
            <w:r>
              <w:fldChar w:fldCharType="begin"/>
            </w:r>
            <w:r>
              <w:instrText xml:space="preserve"> PAGEREF _49x2ik5 \h </w:instrText>
            </w:r>
          </w:ins>
          <w:ins w:author="Parth Patel" w:date="2021-03-25T11:36:00Z" w:id="184">
            <w:r>
              <w:fldChar w:fldCharType="separate"/>
            </w:r>
            <w:r>
              <w:rPr>
                <w:color w:val="000000"/>
              </w:rPr>
              <w:t>26</w:t>
            </w:r>
            <w:r>
              <w:fldChar w:fldCharType="end"/>
            </w:r>
          </w:ins>
        </w:p>
        <w:p w:rsidRPr="009A5F99" w:rsidR="009A5F99" w:rsidRDefault="00000000" w14:paraId="5BD7B414" w14:textId="77777777">
          <w:pPr>
            <w:pBdr>
              <w:top w:val="nil"/>
              <w:left w:val="nil"/>
              <w:bottom w:val="nil"/>
              <w:right w:val="nil"/>
              <w:between w:val="nil"/>
            </w:pBdr>
            <w:tabs>
              <w:tab w:val="left" w:pos="2140"/>
              <w:tab w:val="right" w:pos="9356"/>
            </w:tabs>
            <w:spacing w:line="360" w:lineRule="auto"/>
            <w:ind w:left="1440"/>
            <w:rPr>
              <w:ins w:author="Parth Patel" w:date="2021-03-25T11:36:00Z" w:id="185"/>
              <w:rPrChange w:author="Parth Patel" w:date="2021-03-25T11:37:00Z" w:id="186">
                <w:rPr>
                  <w:ins w:author="Parth Patel" w:date="2021-03-25T11:36:00Z" w:id="187"/>
                  <w:rFonts w:ascii="Calibri" w:hAnsi="Calibri" w:eastAsia="Calibri" w:cs="Calibri"/>
                  <w:color w:val="000000"/>
                  <w:sz w:val="22"/>
                  <w:szCs w:val="22"/>
                </w:rPr>
              </w:rPrChange>
            </w:rPr>
          </w:pPr>
          <w:ins w:author="Parth Patel" w:date="2021-03-25T11:36:00Z" w:id="188">
            <w:r>
              <w:rPr>
                <w:color w:val="000000"/>
              </w:rPr>
              <w:t>4.1.1</w:t>
            </w:r>
            <w:r>
              <w:rPr>
                <w:rFonts w:ascii="Calibri" w:hAnsi="Calibri" w:eastAsia="Calibri" w:cs="Calibri"/>
                <w:color w:val="000000"/>
                <w:sz w:val="22"/>
                <w:szCs w:val="22"/>
              </w:rPr>
              <w:tab/>
            </w:r>
            <w:r>
              <w:rPr>
                <w:color w:val="000000"/>
              </w:rPr>
              <w:t>Ultrasonic Flow Meter</w:t>
            </w:r>
            <w:r>
              <w:rPr>
                <w:color w:val="000000"/>
              </w:rPr>
              <w:tab/>
            </w:r>
            <w:r>
              <w:fldChar w:fldCharType="begin"/>
            </w:r>
            <w:r>
              <w:instrText xml:space="preserve"> PAGEREF _2p2csry \h </w:instrText>
            </w:r>
          </w:ins>
          <w:ins w:author="Parth Patel" w:date="2021-03-25T11:36:00Z" w:id="189">
            <w:r>
              <w:fldChar w:fldCharType="separate"/>
            </w:r>
            <w:r>
              <w:rPr>
                <w:color w:val="000000"/>
              </w:rPr>
              <w:t>26</w:t>
            </w:r>
            <w:r>
              <w:fldChar w:fldCharType="end"/>
            </w:r>
          </w:ins>
        </w:p>
        <w:p w:rsidRPr="009A5F99" w:rsidR="009A5F99" w:rsidRDefault="00000000" w14:paraId="7D244D23" w14:textId="77777777">
          <w:pPr>
            <w:pBdr>
              <w:top w:val="nil"/>
              <w:left w:val="nil"/>
              <w:bottom w:val="nil"/>
              <w:right w:val="nil"/>
              <w:between w:val="nil"/>
            </w:pBdr>
            <w:tabs>
              <w:tab w:val="left" w:pos="1440"/>
              <w:tab w:val="right" w:pos="9394"/>
            </w:tabs>
            <w:spacing w:after="100" w:line="360" w:lineRule="auto"/>
            <w:ind w:left="720"/>
            <w:rPr>
              <w:ins w:author="Parth Patel" w:date="2021-03-25T11:36:00Z" w:id="190"/>
              <w:rPrChange w:author="Parth Patel" w:date="2021-03-25T11:37:00Z" w:id="191">
                <w:rPr>
                  <w:ins w:author="Parth Patel" w:date="2021-03-25T11:36:00Z" w:id="192"/>
                  <w:rFonts w:ascii="Calibri" w:hAnsi="Calibri" w:eastAsia="Calibri" w:cs="Calibri"/>
                  <w:color w:val="000000"/>
                  <w:sz w:val="22"/>
                  <w:szCs w:val="22"/>
                </w:rPr>
              </w:rPrChange>
            </w:rPr>
            <w:pPrChange w:author="Parth Patel" w:date="2021-03-25T11:37:00Z" w:id="193">
              <w:pPr>
                <w:pBdr>
                  <w:top w:val="nil"/>
                  <w:left w:val="nil"/>
                  <w:bottom w:val="nil"/>
                  <w:right w:val="nil"/>
                  <w:between w:val="nil"/>
                </w:pBdr>
                <w:tabs>
                  <w:tab w:val="left" w:pos="1440"/>
                  <w:tab w:val="right" w:pos="9394"/>
                </w:tabs>
                <w:spacing w:after="100"/>
                <w:ind w:left="720"/>
              </w:pPr>
            </w:pPrChange>
          </w:pPr>
          <w:ins w:author="Parth Patel" w:date="2021-03-25T11:36:00Z" w:id="194">
            <w:r>
              <w:rPr>
                <w:color w:val="000000"/>
              </w:rPr>
              <w:t>4.2</w:t>
            </w:r>
            <w:r>
              <w:rPr>
                <w:rFonts w:ascii="Calibri" w:hAnsi="Calibri" w:eastAsia="Calibri" w:cs="Calibri"/>
                <w:color w:val="000000"/>
                <w:sz w:val="22"/>
                <w:szCs w:val="22"/>
              </w:rPr>
              <w:tab/>
            </w:r>
            <w:r>
              <w:rPr>
                <w:color w:val="000000"/>
              </w:rPr>
              <w:t>Test Setup</w:t>
            </w:r>
            <w:r>
              <w:rPr>
                <w:color w:val="000000"/>
              </w:rPr>
              <w:tab/>
            </w:r>
            <w:r>
              <w:fldChar w:fldCharType="begin"/>
            </w:r>
            <w:r>
              <w:instrText xml:space="preserve"> PAGEREF _147n2zr \h </w:instrText>
            </w:r>
          </w:ins>
          <w:ins w:author="Parth Patel" w:date="2021-03-25T11:36:00Z" w:id="195">
            <w:r>
              <w:fldChar w:fldCharType="separate"/>
            </w:r>
            <w:r>
              <w:rPr>
                <w:color w:val="000000"/>
              </w:rPr>
              <w:t>30</w:t>
            </w:r>
            <w:r>
              <w:fldChar w:fldCharType="end"/>
            </w:r>
          </w:ins>
        </w:p>
        <w:p w:rsidRPr="009A5F99" w:rsidR="009A5F99" w:rsidRDefault="00000000" w14:paraId="74B02ACD" w14:textId="77777777">
          <w:pPr>
            <w:pBdr>
              <w:top w:val="nil"/>
              <w:left w:val="nil"/>
              <w:bottom w:val="nil"/>
              <w:right w:val="nil"/>
              <w:between w:val="nil"/>
            </w:pBdr>
            <w:tabs>
              <w:tab w:val="left" w:pos="1440"/>
              <w:tab w:val="right" w:pos="9394"/>
            </w:tabs>
            <w:spacing w:after="100" w:line="360" w:lineRule="auto"/>
            <w:ind w:left="720"/>
            <w:rPr>
              <w:ins w:author="Parth Patel" w:date="2021-03-25T11:36:00Z" w:id="196"/>
              <w:rPrChange w:author="Parth Patel" w:date="2021-03-25T11:37:00Z" w:id="197">
                <w:rPr>
                  <w:ins w:author="Parth Patel" w:date="2021-03-25T11:36:00Z" w:id="198"/>
                  <w:rFonts w:ascii="Calibri" w:hAnsi="Calibri" w:eastAsia="Calibri" w:cs="Calibri"/>
                  <w:color w:val="000000"/>
                  <w:sz w:val="22"/>
                  <w:szCs w:val="22"/>
                </w:rPr>
              </w:rPrChange>
            </w:rPr>
            <w:pPrChange w:author="Parth Patel" w:date="2021-03-25T11:37:00Z" w:id="199">
              <w:pPr>
                <w:pBdr>
                  <w:top w:val="nil"/>
                  <w:left w:val="nil"/>
                  <w:bottom w:val="nil"/>
                  <w:right w:val="nil"/>
                  <w:between w:val="nil"/>
                </w:pBdr>
                <w:tabs>
                  <w:tab w:val="left" w:pos="1440"/>
                  <w:tab w:val="right" w:pos="9394"/>
                </w:tabs>
                <w:spacing w:after="100"/>
                <w:ind w:left="720"/>
              </w:pPr>
            </w:pPrChange>
          </w:pPr>
          <w:ins w:author="Parth Patel" w:date="2021-03-25T11:36:00Z" w:id="200">
            <w:r>
              <w:rPr>
                <w:color w:val="000000"/>
              </w:rPr>
              <w:t>4.3</w:t>
            </w:r>
            <w:r>
              <w:rPr>
                <w:rFonts w:ascii="Calibri" w:hAnsi="Calibri" w:eastAsia="Calibri" w:cs="Calibri"/>
                <w:color w:val="000000"/>
                <w:sz w:val="22"/>
                <w:szCs w:val="22"/>
              </w:rPr>
              <w:tab/>
            </w:r>
            <w:r>
              <w:rPr>
                <w:color w:val="000000"/>
              </w:rPr>
              <w:t>Test data</w:t>
            </w:r>
            <w:r>
              <w:rPr>
                <w:color w:val="000000"/>
              </w:rPr>
              <w:tab/>
            </w:r>
            <w:r>
              <w:fldChar w:fldCharType="begin"/>
            </w:r>
            <w:r>
              <w:instrText xml:space="preserve"> PAGEREF _3o7alnk \h </w:instrText>
            </w:r>
          </w:ins>
          <w:ins w:author="Parth Patel" w:date="2021-03-25T11:36:00Z" w:id="201">
            <w:r>
              <w:fldChar w:fldCharType="separate"/>
            </w:r>
            <w:r>
              <w:rPr>
                <w:color w:val="000000"/>
              </w:rPr>
              <w:t>34</w:t>
            </w:r>
            <w:r>
              <w:fldChar w:fldCharType="end"/>
            </w:r>
          </w:ins>
        </w:p>
        <w:p w:rsidRPr="009A5F99" w:rsidR="009A5F99" w:rsidRDefault="00000000" w14:paraId="2566FAAD" w14:textId="77777777">
          <w:pPr>
            <w:pBdr>
              <w:top w:val="nil"/>
              <w:left w:val="nil"/>
              <w:bottom w:val="nil"/>
              <w:right w:val="nil"/>
              <w:between w:val="nil"/>
            </w:pBdr>
            <w:tabs>
              <w:tab w:val="left" w:pos="1440"/>
              <w:tab w:val="right" w:pos="9394"/>
            </w:tabs>
            <w:spacing w:after="100" w:line="360" w:lineRule="auto"/>
            <w:ind w:left="720"/>
            <w:rPr>
              <w:ins w:author="Parth Patel" w:date="2021-03-25T11:36:00Z" w:id="202"/>
              <w:rPrChange w:author="Parth Patel" w:date="2021-03-25T11:37:00Z" w:id="203">
                <w:rPr>
                  <w:ins w:author="Parth Patel" w:date="2021-03-25T11:36:00Z" w:id="204"/>
                  <w:rFonts w:ascii="Calibri" w:hAnsi="Calibri" w:eastAsia="Calibri" w:cs="Calibri"/>
                  <w:color w:val="000000"/>
                  <w:sz w:val="22"/>
                  <w:szCs w:val="22"/>
                </w:rPr>
              </w:rPrChange>
            </w:rPr>
            <w:pPrChange w:author="Parth Patel" w:date="2021-03-25T11:37:00Z" w:id="205">
              <w:pPr>
                <w:pBdr>
                  <w:top w:val="nil"/>
                  <w:left w:val="nil"/>
                  <w:bottom w:val="nil"/>
                  <w:right w:val="nil"/>
                  <w:between w:val="nil"/>
                </w:pBdr>
                <w:tabs>
                  <w:tab w:val="left" w:pos="1440"/>
                  <w:tab w:val="right" w:pos="9394"/>
                </w:tabs>
                <w:spacing w:after="100"/>
                <w:ind w:left="720"/>
              </w:pPr>
            </w:pPrChange>
          </w:pPr>
          <w:ins w:author="Parth Patel" w:date="2021-03-25T11:36:00Z" w:id="206">
            <w:r>
              <w:rPr>
                <w:color w:val="000000"/>
              </w:rPr>
              <w:t>4.4</w:t>
            </w:r>
            <w:r>
              <w:rPr>
                <w:rFonts w:ascii="Calibri" w:hAnsi="Calibri" w:eastAsia="Calibri" w:cs="Calibri"/>
                <w:color w:val="000000"/>
                <w:sz w:val="22"/>
                <w:szCs w:val="22"/>
              </w:rPr>
              <w:tab/>
            </w:r>
            <w:r>
              <w:rPr>
                <w:color w:val="000000"/>
              </w:rPr>
              <w:t>Data Logging</w:t>
            </w:r>
            <w:r>
              <w:rPr>
                <w:color w:val="000000"/>
              </w:rPr>
              <w:tab/>
            </w:r>
            <w:r>
              <w:fldChar w:fldCharType="begin"/>
            </w:r>
            <w:r>
              <w:instrText xml:space="preserve"> PAGEREF _23ckvvd \h </w:instrText>
            </w:r>
          </w:ins>
          <w:ins w:author="Parth Patel" w:date="2021-03-25T11:36:00Z" w:id="207">
            <w:r>
              <w:fldChar w:fldCharType="separate"/>
            </w:r>
            <w:r>
              <w:rPr>
                <w:color w:val="000000"/>
              </w:rPr>
              <w:t>34</w:t>
            </w:r>
            <w:r>
              <w:fldChar w:fldCharType="end"/>
            </w:r>
          </w:ins>
        </w:p>
        <w:p w:rsidRPr="009A5F99" w:rsidR="009A5F99" w:rsidRDefault="00000000" w14:paraId="7AAB9097" w14:textId="77777777">
          <w:pPr>
            <w:pBdr>
              <w:top w:val="nil"/>
              <w:left w:val="nil"/>
              <w:bottom w:val="nil"/>
              <w:right w:val="nil"/>
              <w:between w:val="nil"/>
            </w:pBdr>
            <w:tabs>
              <w:tab w:val="left" w:pos="1440"/>
              <w:tab w:val="right" w:pos="9394"/>
            </w:tabs>
            <w:spacing w:after="100" w:line="360" w:lineRule="auto"/>
            <w:ind w:left="720"/>
            <w:rPr>
              <w:ins w:author="Parth Patel" w:date="2021-03-25T11:36:00Z" w:id="208"/>
              <w:rPrChange w:author="Parth Patel" w:date="2021-03-25T11:37:00Z" w:id="209">
                <w:rPr>
                  <w:ins w:author="Parth Patel" w:date="2021-03-25T11:36:00Z" w:id="210"/>
                  <w:rFonts w:ascii="Calibri" w:hAnsi="Calibri" w:eastAsia="Calibri" w:cs="Calibri"/>
                  <w:color w:val="000000"/>
                  <w:sz w:val="22"/>
                  <w:szCs w:val="22"/>
                </w:rPr>
              </w:rPrChange>
            </w:rPr>
            <w:pPrChange w:author="Parth Patel" w:date="2021-03-25T11:37:00Z" w:id="211">
              <w:pPr>
                <w:pBdr>
                  <w:top w:val="nil"/>
                  <w:left w:val="nil"/>
                  <w:bottom w:val="nil"/>
                  <w:right w:val="nil"/>
                  <w:between w:val="nil"/>
                </w:pBdr>
                <w:tabs>
                  <w:tab w:val="left" w:pos="1440"/>
                  <w:tab w:val="right" w:pos="9394"/>
                </w:tabs>
                <w:spacing w:after="100"/>
                <w:ind w:left="720"/>
              </w:pPr>
            </w:pPrChange>
          </w:pPr>
          <w:ins w:author="Parth Patel" w:date="2021-03-25T11:36:00Z" w:id="212">
            <w:r>
              <w:rPr>
                <w:color w:val="000000"/>
              </w:rPr>
              <w:t>4.5</w:t>
            </w:r>
            <w:r>
              <w:rPr>
                <w:rFonts w:ascii="Calibri" w:hAnsi="Calibri" w:eastAsia="Calibri" w:cs="Calibri"/>
                <w:color w:val="000000"/>
                <w:sz w:val="22"/>
                <w:szCs w:val="22"/>
              </w:rPr>
              <w:tab/>
            </w:r>
            <w:r>
              <w:rPr>
                <w:color w:val="000000"/>
              </w:rPr>
              <w:t>Data Synchronization</w:t>
            </w:r>
            <w:r>
              <w:rPr>
                <w:color w:val="000000"/>
              </w:rPr>
              <w:tab/>
            </w:r>
            <w:r>
              <w:fldChar w:fldCharType="begin"/>
            </w:r>
            <w:r>
              <w:instrText xml:space="preserve"> PAGEREF _ihv636 \h </w:instrText>
            </w:r>
          </w:ins>
          <w:ins w:author="Parth Patel" w:date="2021-03-25T11:36:00Z" w:id="213">
            <w:r>
              <w:fldChar w:fldCharType="separate"/>
            </w:r>
            <w:r>
              <w:rPr>
                <w:color w:val="000000"/>
              </w:rPr>
              <w:t>36</w:t>
            </w:r>
            <w:r>
              <w:fldChar w:fldCharType="end"/>
            </w:r>
          </w:ins>
        </w:p>
        <w:p w:rsidRPr="009A5F99" w:rsidR="009A5F99" w:rsidRDefault="00000000" w14:paraId="22D6F794" w14:textId="77777777">
          <w:pPr>
            <w:pBdr>
              <w:top w:val="nil"/>
              <w:left w:val="nil"/>
              <w:bottom w:val="nil"/>
              <w:right w:val="nil"/>
              <w:between w:val="nil"/>
            </w:pBdr>
            <w:tabs>
              <w:tab w:val="left" w:pos="1440"/>
              <w:tab w:val="right" w:pos="9394"/>
            </w:tabs>
            <w:spacing w:after="100" w:line="360" w:lineRule="auto"/>
            <w:ind w:left="720"/>
            <w:rPr>
              <w:ins w:author="Parth Patel" w:date="2021-03-25T11:36:00Z" w:id="214"/>
              <w:rPrChange w:author="Parth Patel" w:date="2021-03-25T11:37:00Z" w:id="215">
                <w:rPr>
                  <w:ins w:author="Parth Patel" w:date="2021-03-25T11:36:00Z" w:id="216"/>
                  <w:rFonts w:ascii="Calibri" w:hAnsi="Calibri" w:eastAsia="Calibri" w:cs="Calibri"/>
                  <w:color w:val="000000"/>
                  <w:sz w:val="22"/>
                  <w:szCs w:val="22"/>
                </w:rPr>
              </w:rPrChange>
            </w:rPr>
            <w:pPrChange w:author="Parth Patel" w:date="2021-03-25T11:37:00Z" w:id="217">
              <w:pPr>
                <w:pBdr>
                  <w:top w:val="nil"/>
                  <w:left w:val="nil"/>
                  <w:bottom w:val="nil"/>
                  <w:right w:val="nil"/>
                  <w:between w:val="nil"/>
                </w:pBdr>
                <w:tabs>
                  <w:tab w:val="left" w:pos="1440"/>
                  <w:tab w:val="right" w:pos="9394"/>
                </w:tabs>
                <w:spacing w:after="100"/>
                <w:ind w:left="720"/>
              </w:pPr>
            </w:pPrChange>
          </w:pPr>
          <w:ins w:author="Parth Patel" w:date="2021-03-25T11:36:00Z" w:id="218">
            <w:r>
              <w:rPr>
                <w:color w:val="000000"/>
              </w:rPr>
              <w:t>4.6</w:t>
            </w:r>
            <w:r>
              <w:rPr>
                <w:rFonts w:ascii="Calibri" w:hAnsi="Calibri" w:eastAsia="Calibri" w:cs="Calibri"/>
                <w:color w:val="000000"/>
                <w:sz w:val="22"/>
                <w:szCs w:val="22"/>
              </w:rPr>
              <w:tab/>
            </w:r>
            <w:r>
              <w:rPr>
                <w:color w:val="000000"/>
              </w:rPr>
              <w:t>Driving Route</w:t>
            </w:r>
            <w:r>
              <w:rPr>
                <w:color w:val="000000"/>
              </w:rPr>
              <w:tab/>
            </w:r>
            <w:r>
              <w:fldChar w:fldCharType="begin"/>
            </w:r>
            <w:r>
              <w:instrText xml:space="preserve"> PAGEREF _32hioqz \h </w:instrText>
            </w:r>
          </w:ins>
          <w:ins w:author="Parth Patel" w:date="2021-03-25T11:36:00Z" w:id="219">
            <w:r>
              <w:fldChar w:fldCharType="separate"/>
            </w:r>
            <w:r>
              <w:rPr>
                <w:color w:val="000000"/>
              </w:rPr>
              <w:t>36</w:t>
            </w:r>
            <w:r>
              <w:fldChar w:fldCharType="end"/>
            </w:r>
          </w:ins>
        </w:p>
        <w:p w:rsidRPr="009A5F99" w:rsidR="009A5F99" w:rsidRDefault="00000000" w14:paraId="2BE4B305" w14:textId="77777777">
          <w:pPr>
            <w:pBdr>
              <w:top w:val="nil"/>
              <w:left w:val="nil"/>
              <w:bottom w:val="nil"/>
              <w:right w:val="nil"/>
              <w:between w:val="nil"/>
            </w:pBdr>
            <w:tabs>
              <w:tab w:val="right" w:pos="9356"/>
            </w:tabs>
            <w:spacing w:after="100" w:line="360" w:lineRule="auto"/>
            <w:rPr>
              <w:ins w:author="Parth Patel" w:date="2021-03-25T11:36:00Z" w:id="220"/>
              <w:b/>
              <w:sz w:val="28"/>
              <w:szCs w:val="28"/>
              <w:rPrChange w:author="Parth Patel" w:date="2021-03-25T11:37:00Z" w:id="221">
                <w:rPr>
                  <w:ins w:author="Parth Patel" w:date="2021-03-25T11:36:00Z" w:id="222"/>
                  <w:rFonts w:ascii="Calibri" w:hAnsi="Calibri" w:eastAsia="Calibri" w:cs="Calibri"/>
                  <w:color w:val="000000"/>
                  <w:sz w:val="22"/>
                  <w:szCs w:val="22"/>
                </w:rPr>
              </w:rPrChange>
            </w:rPr>
            <w:pPrChange w:author="Parth Patel" w:date="2021-03-25T11:37:00Z" w:id="223">
              <w:pPr>
                <w:pBdr>
                  <w:top w:val="nil"/>
                  <w:left w:val="nil"/>
                  <w:bottom w:val="nil"/>
                  <w:right w:val="nil"/>
                  <w:between w:val="nil"/>
                </w:pBdr>
                <w:tabs>
                  <w:tab w:val="right" w:pos="9356"/>
                </w:tabs>
                <w:spacing w:after="100"/>
              </w:pPr>
            </w:pPrChange>
          </w:pPr>
          <w:ins w:author="Parth Patel" w:date="2021-03-25T11:36:00Z" w:id="224">
            <w:r>
              <w:rPr>
                <w:b/>
                <w:color w:val="000000"/>
                <w:sz w:val="28"/>
                <w:szCs w:val="28"/>
              </w:rPr>
              <w:t>Chapter 5</w:t>
            </w:r>
            <w:r>
              <w:rPr>
                <w:b/>
                <w:color w:val="000000"/>
                <w:sz w:val="28"/>
                <w:szCs w:val="28"/>
              </w:rPr>
              <w:tab/>
            </w:r>
            <w:r>
              <w:fldChar w:fldCharType="begin"/>
            </w:r>
            <w:r>
              <w:instrText xml:space="preserve"> PAGEREF _1hmsyys \h </w:instrText>
            </w:r>
          </w:ins>
          <w:ins w:author="Parth Patel" w:date="2021-03-25T11:36:00Z" w:id="225">
            <w:r>
              <w:fldChar w:fldCharType="separate"/>
            </w:r>
            <w:r>
              <w:rPr>
                <w:b/>
                <w:color w:val="000000"/>
                <w:sz w:val="28"/>
                <w:szCs w:val="28"/>
              </w:rPr>
              <w:t>39</w:t>
            </w:r>
            <w:r>
              <w:fldChar w:fldCharType="end"/>
            </w:r>
          </w:ins>
        </w:p>
        <w:p w:rsidRPr="009A5F99" w:rsidR="009A5F99" w:rsidRDefault="00000000" w14:paraId="7FB4A0E0" w14:textId="77777777">
          <w:pPr>
            <w:pBdr>
              <w:top w:val="nil"/>
              <w:left w:val="nil"/>
              <w:bottom w:val="nil"/>
              <w:right w:val="nil"/>
              <w:between w:val="nil"/>
            </w:pBdr>
            <w:tabs>
              <w:tab w:val="right" w:pos="9394"/>
            </w:tabs>
            <w:spacing w:after="100" w:line="360" w:lineRule="auto"/>
            <w:rPr>
              <w:ins w:author="Parth Patel" w:date="2021-03-25T11:36:00Z" w:id="226"/>
              <w:b/>
              <w:sz w:val="28"/>
              <w:szCs w:val="28"/>
              <w:rPrChange w:author="Parth Patel" w:date="2021-03-25T11:37:00Z" w:id="227">
                <w:rPr>
                  <w:ins w:author="Parth Patel" w:date="2021-03-25T11:36:00Z" w:id="228"/>
                  <w:rFonts w:ascii="Calibri" w:hAnsi="Calibri" w:eastAsia="Calibri" w:cs="Calibri"/>
                  <w:color w:val="000000"/>
                  <w:sz w:val="22"/>
                  <w:szCs w:val="22"/>
                </w:rPr>
              </w:rPrChange>
            </w:rPr>
            <w:pPrChange w:author="Parth Patel" w:date="2021-03-25T11:37:00Z" w:id="229">
              <w:pPr>
                <w:pBdr>
                  <w:top w:val="nil"/>
                  <w:left w:val="nil"/>
                  <w:bottom w:val="nil"/>
                  <w:right w:val="nil"/>
                  <w:between w:val="nil"/>
                </w:pBdr>
                <w:tabs>
                  <w:tab w:val="right" w:pos="9394"/>
                </w:tabs>
                <w:spacing w:after="100"/>
              </w:pPr>
            </w:pPrChange>
          </w:pPr>
          <w:ins w:author="Parth Patel" w:date="2021-03-25T11:36:00Z" w:id="230">
            <w:r>
              <w:rPr>
                <w:b/>
                <w:color w:val="000000"/>
                <w:sz w:val="28"/>
                <w:szCs w:val="28"/>
              </w:rPr>
              <w:t>Results and Discussions</w:t>
            </w:r>
            <w:r>
              <w:rPr>
                <w:b/>
                <w:color w:val="000000"/>
                <w:sz w:val="28"/>
                <w:szCs w:val="28"/>
              </w:rPr>
              <w:tab/>
            </w:r>
            <w:r>
              <w:fldChar w:fldCharType="begin"/>
            </w:r>
            <w:r>
              <w:instrText xml:space="preserve"> PAGEREF _41mghml \h </w:instrText>
            </w:r>
          </w:ins>
          <w:ins w:author="Parth Patel" w:date="2021-03-25T11:36:00Z" w:id="231">
            <w:r>
              <w:fldChar w:fldCharType="separate"/>
            </w:r>
            <w:r>
              <w:rPr>
                <w:b/>
                <w:color w:val="000000"/>
                <w:sz w:val="28"/>
                <w:szCs w:val="28"/>
              </w:rPr>
              <w:t>39</w:t>
            </w:r>
            <w:r>
              <w:fldChar w:fldCharType="end"/>
            </w:r>
          </w:ins>
        </w:p>
        <w:p w:rsidRPr="009A5F99" w:rsidR="009A5F99" w:rsidRDefault="00000000" w14:paraId="4F8CBE51" w14:textId="77777777">
          <w:pPr>
            <w:pBdr>
              <w:top w:val="nil"/>
              <w:left w:val="nil"/>
              <w:bottom w:val="nil"/>
              <w:right w:val="nil"/>
              <w:between w:val="nil"/>
            </w:pBdr>
            <w:tabs>
              <w:tab w:val="left" w:pos="1440"/>
              <w:tab w:val="right" w:pos="9394"/>
            </w:tabs>
            <w:spacing w:after="100" w:line="360" w:lineRule="auto"/>
            <w:ind w:left="720"/>
            <w:rPr>
              <w:ins w:author="Parth Patel" w:date="2021-03-25T11:36:00Z" w:id="232"/>
              <w:rPrChange w:author="Parth Patel" w:date="2021-03-25T11:37:00Z" w:id="233">
                <w:rPr>
                  <w:ins w:author="Parth Patel" w:date="2021-03-25T11:36:00Z" w:id="234"/>
                  <w:rFonts w:ascii="Calibri" w:hAnsi="Calibri" w:eastAsia="Calibri" w:cs="Calibri"/>
                  <w:color w:val="000000"/>
                  <w:sz w:val="22"/>
                  <w:szCs w:val="22"/>
                </w:rPr>
              </w:rPrChange>
            </w:rPr>
            <w:pPrChange w:author="Parth Patel" w:date="2021-03-25T11:37:00Z" w:id="235">
              <w:pPr>
                <w:pBdr>
                  <w:top w:val="nil"/>
                  <w:left w:val="nil"/>
                  <w:bottom w:val="nil"/>
                  <w:right w:val="nil"/>
                  <w:between w:val="nil"/>
                </w:pBdr>
                <w:tabs>
                  <w:tab w:val="left" w:pos="1440"/>
                  <w:tab w:val="right" w:pos="9394"/>
                </w:tabs>
                <w:spacing w:after="100"/>
                <w:ind w:left="720"/>
              </w:pPr>
            </w:pPrChange>
          </w:pPr>
          <w:ins w:author="Parth Patel" w:date="2021-03-25T11:36:00Z" w:id="236">
            <w:r>
              <w:rPr>
                <w:color w:val="000000"/>
              </w:rPr>
              <w:t>5.1</w:t>
            </w:r>
            <w:r>
              <w:rPr>
                <w:rFonts w:ascii="Calibri" w:hAnsi="Calibri" w:eastAsia="Calibri" w:cs="Calibri"/>
                <w:color w:val="000000"/>
                <w:sz w:val="22"/>
                <w:szCs w:val="22"/>
              </w:rPr>
              <w:tab/>
            </w:r>
            <w:r>
              <w:rPr>
                <w:color w:val="000000"/>
              </w:rPr>
              <w:t>Various Driving Conditions</w:t>
            </w:r>
            <w:r>
              <w:rPr>
                <w:color w:val="000000"/>
              </w:rPr>
              <w:tab/>
            </w:r>
            <w:r>
              <w:fldChar w:fldCharType="begin"/>
            </w:r>
            <w:r>
              <w:instrText xml:space="preserve"> PAGEREF _2grqrue \h </w:instrText>
            </w:r>
          </w:ins>
          <w:ins w:author="Parth Patel" w:date="2021-03-25T11:36:00Z" w:id="237">
            <w:r>
              <w:fldChar w:fldCharType="separate"/>
            </w:r>
            <w:r>
              <w:rPr>
                <w:color w:val="000000"/>
              </w:rPr>
              <w:t>39</w:t>
            </w:r>
            <w:r>
              <w:fldChar w:fldCharType="end"/>
            </w:r>
          </w:ins>
        </w:p>
        <w:p w:rsidRPr="009A5F99" w:rsidR="009A5F99" w:rsidRDefault="00000000" w14:paraId="656DF686" w14:textId="77777777">
          <w:pPr>
            <w:pBdr>
              <w:top w:val="nil"/>
              <w:left w:val="nil"/>
              <w:bottom w:val="nil"/>
              <w:right w:val="nil"/>
              <w:between w:val="nil"/>
            </w:pBdr>
            <w:tabs>
              <w:tab w:val="left" w:pos="1440"/>
              <w:tab w:val="right" w:pos="9394"/>
            </w:tabs>
            <w:spacing w:after="100" w:line="360" w:lineRule="auto"/>
            <w:ind w:left="720"/>
            <w:rPr>
              <w:ins w:author="Parth Patel" w:date="2021-03-25T11:36:00Z" w:id="238"/>
              <w:rPrChange w:author="Parth Patel" w:date="2021-03-25T11:37:00Z" w:id="239">
                <w:rPr>
                  <w:ins w:author="Parth Patel" w:date="2021-03-25T11:36:00Z" w:id="240"/>
                  <w:rFonts w:ascii="Calibri" w:hAnsi="Calibri" w:eastAsia="Calibri" w:cs="Calibri"/>
                  <w:color w:val="000000"/>
                  <w:sz w:val="22"/>
                  <w:szCs w:val="22"/>
                </w:rPr>
              </w:rPrChange>
            </w:rPr>
            <w:pPrChange w:author="Parth Patel" w:date="2021-03-25T11:37:00Z" w:id="241">
              <w:pPr>
                <w:pBdr>
                  <w:top w:val="nil"/>
                  <w:left w:val="nil"/>
                  <w:bottom w:val="nil"/>
                  <w:right w:val="nil"/>
                  <w:between w:val="nil"/>
                </w:pBdr>
                <w:tabs>
                  <w:tab w:val="left" w:pos="1440"/>
                  <w:tab w:val="right" w:pos="9394"/>
                </w:tabs>
                <w:spacing w:after="100"/>
                <w:ind w:left="720"/>
              </w:pPr>
            </w:pPrChange>
          </w:pPr>
          <w:ins w:author="Parth Patel" w:date="2021-03-25T11:36:00Z" w:id="242">
            <w:r>
              <w:rPr>
                <w:color w:val="000000"/>
              </w:rPr>
              <w:t>5.2</w:t>
            </w:r>
            <w:r>
              <w:rPr>
                <w:rFonts w:ascii="Calibri" w:hAnsi="Calibri" w:eastAsia="Calibri" w:cs="Calibri"/>
                <w:color w:val="000000"/>
                <w:sz w:val="22"/>
                <w:szCs w:val="22"/>
              </w:rPr>
              <w:tab/>
            </w:r>
            <w:r>
              <w:rPr>
                <w:color w:val="000000"/>
              </w:rPr>
              <w:t>MAF</w:t>
            </w:r>
            <w:r>
              <w:rPr>
                <w:color w:val="000000"/>
                <w:vertAlign w:val="subscript"/>
              </w:rPr>
              <w:t>Based</w:t>
            </w:r>
            <w:r>
              <w:rPr>
                <w:color w:val="000000"/>
              </w:rPr>
              <w:t xml:space="preserve"> Method Without Correction Factor</w:t>
            </w:r>
            <w:r>
              <w:rPr>
                <w:color w:val="000000"/>
              </w:rPr>
              <w:tab/>
            </w:r>
            <w:r>
              <w:fldChar w:fldCharType="begin"/>
            </w:r>
            <w:r>
              <w:instrText xml:space="preserve"> PAGEREF _vx1227 \h </w:instrText>
            </w:r>
          </w:ins>
          <w:ins w:author="Parth Patel" w:date="2021-03-25T11:36:00Z" w:id="243">
            <w:r>
              <w:fldChar w:fldCharType="separate"/>
            </w:r>
            <w:r>
              <w:rPr>
                <w:color w:val="000000"/>
              </w:rPr>
              <w:t>40</w:t>
            </w:r>
            <w:r>
              <w:fldChar w:fldCharType="end"/>
            </w:r>
          </w:ins>
        </w:p>
        <w:p w:rsidRPr="009A5F99" w:rsidR="009A5F99" w:rsidRDefault="00000000" w14:paraId="46976F5C" w14:textId="77777777">
          <w:pPr>
            <w:pBdr>
              <w:top w:val="nil"/>
              <w:left w:val="nil"/>
              <w:bottom w:val="nil"/>
              <w:right w:val="nil"/>
              <w:between w:val="nil"/>
            </w:pBdr>
            <w:tabs>
              <w:tab w:val="left" w:pos="2140"/>
              <w:tab w:val="right" w:pos="9356"/>
            </w:tabs>
            <w:spacing w:line="360" w:lineRule="auto"/>
            <w:ind w:left="1440"/>
            <w:rPr>
              <w:ins w:author="Parth Patel" w:date="2021-03-25T11:36:00Z" w:id="244"/>
              <w:rPrChange w:author="Parth Patel" w:date="2021-03-25T11:37:00Z" w:id="245">
                <w:rPr>
                  <w:ins w:author="Parth Patel" w:date="2021-03-25T11:36:00Z" w:id="246"/>
                  <w:rFonts w:ascii="Calibri" w:hAnsi="Calibri" w:eastAsia="Calibri" w:cs="Calibri"/>
                  <w:color w:val="000000"/>
                  <w:sz w:val="22"/>
                  <w:szCs w:val="22"/>
                </w:rPr>
              </w:rPrChange>
            </w:rPr>
          </w:pPr>
          <w:ins w:author="Parth Patel" w:date="2021-03-25T11:36:00Z" w:id="247">
            <w:r>
              <w:rPr>
                <w:color w:val="000000"/>
              </w:rPr>
              <w:t>5.2.1</w:t>
            </w:r>
            <w:r>
              <w:rPr>
                <w:rFonts w:ascii="Calibri" w:hAnsi="Calibri" w:eastAsia="Calibri" w:cs="Calibri"/>
                <w:color w:val="000000"/>
                <w:sz w:val="22"/>
                <w:szCs w:val="22"/>
              </w:rPr>
              <w:tab/>
            </w:r>
            <w:r>
              <w:rPr>
                <w:color w:val="000000"/>
              </w:rPr>
              <w:t>Case 1</w:t>
            </w:r>
            <w:r>
              <w:rPr>
                <w:color w:val="000000"/>
              </w:rPr>
              <w:tab/>
            </w:r>
            <w:r>
              <w:fldChar w:fldCharType="begin"/>
            </w:r>
            <w:r>
              <w:instrText xml:space="preserve"> PAGEREF _3fwokq0 \h </w:instrText>
            </w:r>
          </w:ins>
          <w:ins w:author="Parth Patel" w:date="2021-03-25T11:36:00Z" w:id="248">
            <w:r>
              <w:fldChar w:fldCharType="separate"/>
            </w:r>
            <w:r>
              <w:rPr>
                <w:color w:val="000000"/>
              </w:rPr>
              <w:t>41</w:t>
            </w:r>
            <w:r>
              <w:fldChar w:fldCharType="end"/>
            </w:r>
          </w:ins>
        </w:p>
        <w:p w:rsidRPr="009A5F99" w:rsidR="009A5F99" w:rsidRDefault="00000000" w14:paraId="3A97FFDA" w14:textId="77777777">
          <w:pPr>
            <w:pBdr>
              <w:top w:val="nil"/>
              <w:left w:val="nil"/>
              <w:bottom w:val="nil"/>
              <w:right w:val="nil"/>
              <w:between w:val="nil"/>
            </w:pBdr>
            <w:tabs>
              <w:tab w:val="left" w:pos="2140"/>
              <w:tab w:val="right" w:pos="9356"/>
            </w:tabs>
            <w:spacing w:line="360" w:lineRule="auto"/>
            <w:ind w:left="1440"/>
            <w:rPr>
              <w:ins w:author="Parth Patel" w:date="2021-03-25T11:36:00Z" w:id="249"/>
              <w:rPrChange w:author="Parth Patel" w:date="2021-03-25T11:37:00Z" w:id="250">
                <w:rPr>
                  <w:ins w:author="Parth Patel" w:date="2021-03-25T11:36:00Z" w:id="251"/>
                  <w:rFonts w:ascii="Calibri" w:hAnsi="Calibri" w:eastAsia="Calibri" w:cs="Calibri"/>
                  <w:color w:val="000000"/>
                  <w:sz w:val="22"/>
                  <w:szCs w:val="22"/>
                </w:rPr>
              </w:rPrChange>
            </w:rPr>
          </w:pPr>
          <w:ins w:author="Parth Patel" w:date="2021-03-25T11:36:00Z" w:id="252">
            <w:r>
              <w:rPr>
                <w:color w:val="000000"/>
              </w:rPr>
              <w:t>5.2.2</w:t>
            </w:r>
            <w:r>
              <w:rPr>
                <w:rFonts w:ascii="Calibri" w:hAnsi="Calibri" w:eastAsia="Calibri" w:cs="Calibri"/>
                <w:color w:val="000000"/>
                <w:sz w:val="22"/>
                <w:szCs w:val="22"/>
              </w:rPr>
              <w:tab/>
            </w:r>
            <w:r>
              <w:rPr>
                <w:color w:val="000000"/>
              </w:rPr>
              <w:t>Case 2</w:t>
            </w:r>
            <w:r>
              <w:rPr>
                <w:color w:val="000000"/>
              </w:rPr>
              <w:tab/>
            </w:r>
            <w:r>
              <w:fldChar w:fldCharType="begin"/>
            </w:r>
            <w:r>
              <w:instrText xml:space="preserve"> PAGEREF _1v1yuxt \h </w:instrText>
            </w:r>
          </w:ins>
          <w:ins w:author="Parth Patel" w:date="2021-03-25T11:36:00Z" w:id="253">
            <w:r>
              <w:fldChar w:fldCharType="separate"/>
            </w:r>
            <w:r>
              <w:rPr>
                <w:color w:val="000000"/>
              </w:rPr>
              <w:t>43</w:t>
            </w:r>
            <w:r>
              <w:fldChar w:fldCharType="end"/>
            </w:r>
          </w:ins>
        </w:p>
        <w:p w:rsidRPr="009A5F99" w:rsidR="009A5F99" w:rsidRDefault="00000000" w14:paraId="743F2975" w14:textId="77777777">
          <w:pPr>
            <w:pBdr>
              <w:top w:val="nil"/>
              <w:left w:val="nil"/>
              <w:bottom w:val="nil"/>
              <w:right w:val="nil"/>
              <w:between w:val="nil"/>
            </w:pBdr>
            <w:tabs>
              <w:tab w:val="left" w:pos="2140"/>
              <w:tab w:val="right" w:pos="9356"/>
            </w:tabs>
            <w:spacing w:line="360" w:lineRule="auto"/>
            <w:ind w:left="1440"/>
            <w:rPr>
              <w:ins w:author="Parth Patel" w:date="2021-03-25T11:36:00Z" w:id="254"/>
              <w:rPrChange w:author="Parth Patel" w:date="2021-03-25T11:37:00Z" w:id="255">
                <w:rPr>
                  <w:ins w:author="Parth Patel" w:date="2021-03-25T11:36:00Z" w:id="256"/>
                  <w:rFonts w:ascii="Calibri" w:hAnsi="Calibri" w:eastAsia="Calibri" w:cs="Calibri"/>
                  <w:color w:val="000000"/>
                  <w:sz w:val="22"/>
                  <w:szCs w:val="22"/>
                </w:rPr>
              </w:rPrChange>
            </w:rPr>
          </w:pPr>
          <w:ins w:author="Parth Patel" w:date="2021-03-25T11:36:00Z" w:id="257">
            <w:r>
              <w:rPr>
                <w:color w:val="000000"/>
              </w:rPr>
              <w:t>5.2.3</w:t>
            </w:r>
            <w:r>
              <w:rPr>
                <w:rFonts w:ascii="Calibri" w:hAnsi="Calibri" w:eastAsia="Calibri" w:cs="Calibri"/>
                <w:color w:val="000000"/>
                <w:sz w:val="22"/>
                <w:szCs w:val="22"/>
              </w:rPr>
              <w:tab/>
            </w:r>
            <w:r>
              <w:rPr>
                <w:color w:val="000000"/>
              </w:rPr>
              <w:t>Case 3</w:t>
            </w:r>
            <w:r>
              <w:rPr>
                <w:color w:val="000000"/>
              </w:rPr>
              <w:tab/>
            </w:r>
            <w:r>
              <w:fldChar w:fldCharType="begin"/>
            </w:r>
            <w:r>
              <w:instrText xml:space="preserve"> PAGEREF _4f1mdlm \h </w:instrText>
            </w:r>
          </w:ins>
          <w:ins w:author="Parth Patel" w:date="2021-03-25T11:36:00Z" w:id="258">
            <w:r>
              <w:fldChar w:fldCharType="separate"/>
            </w:r>
            <w:r>
              <w:rPr>
                <w:color w:val="000000"/>
              </w:rPr>
              <w:t>44</w:t>
            </w:r>
            <w:r>
              <w:fldChar w:fldCharType="end"/>
            </w:r>
          </w:ins>
        </w:p>
        <w:p w:rsidRPr="009A5F99" w:rsidR="009A5F99" w:rsidRDefault="00000000" w14:paraId="3626507C" w14:textId="77777777">
          <w:pPr>
            <w:pBdr>
              <w:top w:val="nil"/>
              <w:left w:val="nil"/>
              <w:bottom w:val="nil"/>
              <w:right w:val="nil"/>
              <w:between w:val="nil"/>
            </w:pBdr>
            <w:tabs>
              <w:tab w:val="left" w:pos="1440"/>
              <w:tab w:val="right" w:pos="9394"/>
            </w:tabs>
            <w:spacing w:after="100" w:line="360" w:lineRule="auto"/>
            <w:ind w:left="720"/>
            <w:rPr>
              <w:ins w:author="Parth Patel" w:date="2021-03-25T11:36:00Z" w:id="259"/>
              <w:rPrChange w:author="Parth Patel" w:date="2021-03-25T11:37:00Z" w:id="260">
                <w:rPr>
                  <w:ins w:author="Parth Patel" w:date="2021-03-25T11:36:00Z" w:id="261"/>
                  <w:rFonts w:ascii="Calibri" w:hAnsi="Calibri" w:eastAsia="Calibri" w:cs="Calibri"/>
                  <w:color w:val="000000"/>
                  <w:sz w:val="22"/>
                  <w:szCs w:val="22"/>
                </w:rPr>
              </w:rPrChange>
            </w:rPr>
            <w:pPrChange w:author="Parth Patel" w:date="2021-03-25T11:37:00Z" w:id="262">
              <w:pPr>
                <w:pBdr>
                  <w:top w:val="nil"/>
                  <w:left w:val="nil"/>
                  <w:bottom w:val="nil"/>
                  <w:right w:val="nil"/>
                  <w:between w:val="nil"/>
                </w:pBdr>
                <w:tabs>
                  <w:tab w:val="left" w:pos="1440"/>
                  <w:tab w:val="right" w:pos="9394"/>
                </w:tabs>
                <w:spacing w:after="100"/>
                <w:ind w:left="720"/>
              </w:pPr>
            </w:pPrChange>
          </w:pPr>
          <w:ins w:author="Parth Patel" w:date="2021-03-25T11:36:00Z" w:id="263">
            <w:r>
              <w:rPr>
                <w:color w:val="000000"/>
              </w:rPr>
              <w:t>5.3</w:t>
            </w:r>
            <w:r>
              <w:rPr>
                <w:rFonts w:ascii="Calibri" w:hAnsi="Calibri" w:eastAsia="Calibri" w:cs="Calibri"/>
                <w:color w:val="000000"/>
                <w:sz w:val="22"/>
                <w:szCs w:val="22"/>
              </w:rPr>
              <w:tab/>
            </w:r>
            <w:r>
              <w:rPr>
                <w:color w:val="000000"/>
              </w:rPr>
              <w:t>Grey Box Approach with Correction Factor by Neural Network</w:t>
            </w:r>
            <w:r>
              <w:rPr>
                <w:color w:val="000000"/>
              </w:rPr>
              <w:tab/>
            </w:r>
            <w:r>
              <w:fldChar w:fldCharType="begin"/>
            </w:r>
            <w:r>
              <w:instrText xml:space="preserve"> PAGEREF _2u6wntf \h </w:instrText>
            </w:r>
          </w:ins>
          <w:ins w:author="Parth Patel" w:date="2021-03-25T11:36:00Z" w:id="264">
            <w:r>
              <w:fldChar w:fldCharType="separate"/>
            </w:r>
            <w:r>
              <w:rPr>
                <w:color w:val="000000"/>
              </w:rPr>
              <w:t>46</w:t>
            </w:r>
            <w:r>
              <w:fldChar w:fldCharType="end"/>
            </w:r>
          </w:ins>
        </w:p>
        <w:p w:rsidRPr="009A5F99" w:rsidR="009A5F99" w:rsidRDefault="00000000" w14:paraId="76EA7CEF" w14:textId="77777777">
          <w:pPr>
            <w:pBdr>
              <w:top w:val="nil"/>
              <w:left w:val="nil"/>
              <w:bottom w:val="nil"/>
              <w:right w:val="nil"/>
              <w:between w:val="nil"/>
            </w:pBdr>
            <w:tabs>
              <w:tab w:val="left" w:pos="1440"/>
              <w:tab w:val="right" w:pos="9394"/>
            </w:tabs>
            <w:spacing w:after="100" w:line="360" w:lineRule="auto"/>
            <w:ind w:left="720"/>
            <w:rPr>
              <w:ins w:author="Parth Patel" w:date="2021-03-25T11:36:00Z" w:id="265"/>
              <w:rPrChange w:author="Parth Patel" w:date="2021-03-25T11:37:00Z" w:id="266">
                <w:rPr>
                  <w:ins w:author="Parth Patel" w:date="2021-03-25T11:36:00Z" w:id="267"/>
                  <w:rFonts w:ascii="Calibri" w:hAnsi="Calibri" w:eastAsia="Calibri" w:cs="Calibri"/>
                  <w:color w:val="000000"/>
                  <w:sz w:val="22"/>
                  <w:szCs w:val="22"/>
                </w:rPr>
              </w:rPrChange>
            </w:rPr>
            <w:pPrChange w:author="Parth Patel" w:date="2021-03-25T11:37:00Z" w:id="268">
              <w:pPr>
                <w:pBdr>
                  <w:top w:val="nil"/>
                  <w:left w:val="nil"/>
                  <w:bottom w:val="nil"/>
                  <w:right w:val="nil"/>
                  <w:between w:val="nil"/>
                </w:pBdr>
                <w:tabs>
                  <w:tab w:val="left" w:pos="1440"/>
                  <w:tab w:val="right" w:pos="9394"/>
                </w:tabs>
                <w:spacing w:after="100"/>
                <w:ind w:left="720"/>
              </w:pPr>
            </w:pPrChange>
          </w:pPr>
          <w:ins w:author="Parth Patel" w:date="2021-03-25T11:36:00Z" w:id="269">
            <w:r>
              <w:rPr>
                <w:color w:val="000000"/>
              </w:rPr>
              <w:t>5.4</w:t>
            </w:r>
            <w:r>
              <w:rPr>
                <w:rFonts w:ascii="Calibri" w:hAnsi="Calibri" w:eastAsia="Calibri" w:cs="Calibri"/>
                <w:color w:val="000000"/>
                <w:sz w:val="22"/>
                <w:szCs w:val="22"/>
              </w:rPr>
              <w:tab/>
            </w:r>
            <w:r>
              <w:rPr>
                <w:color w:val="000000"/>
              </w:rPr>
              <w:t>Grey Box Approach Method with Correction Factor by Random Forest</w:t>
            </w:r>
            <w:r>
              <w:rPr>
                <w:color w:val="000000"/>
              </w:rPr>
              <w:tab/>
            </w:r>
            <w:r>
              <w:fldChar w:fldCharType="begin"/>
            </w:r>
            <w:r>
              <w:instrText xml:space="preserve"> PAGEREF _19c6y18 \h </w:instrText>
            </w:r>
          </w:ins>
          <w:ins w:author="Parth Patel" w:date="2021-03-25T11:36:00Z" w:id="270">
            <w:r>
              <w:fldChar w:fldCharType="separate"/>
            </w:r>
            <w:r>
              <w:rPr>
                <w:color w:val="000000"/>
              </w:rPr>
              <w:t>48</w:t>
            </w:r>
            <w:r>
              <w:fldChar w:fldCharType="end"/>
            </w:r>
          </w:ins>
        </w:p>
        <w:p w:rsidRPr="009A5F99" w:rsidR="009A5F99" w:rsidRDefault="00000000" w14:paraId="1CC7DF80" w14:textId="77777777">
          <w:pPr>
            <w:pBdr>
              <w:top w:val="nil"/>
              <w:left w:val="nil"/>
              <w:bottom w:val="nil"/>
              <w:right w:val="nil"/>
              <w:between w:val="nil"/>
            </w:pBdr>
            <w:tabs>
              <w:tab w:val="left" w:pos="1440"/>
              <w:tab w:val="right" w:pos="9394"/>
            </w:tabs>
            <w:spacing w:after="100" w:line="360" w:lineRule="auto"/>
            <w:ind w:left="720"/>
            <w:rPr>
              <w:ins w:author="Parth Patel" w:date="2021-03-25T11:36:00Z" w:id="271"/>
              <w:rPrChange w:author="Parth Patel" w:date="2021-03-25T11:37:00Z" w:id="272">
                <w:rPr>
                  <w:ins w:author="Parth Patel" w:date="2021-03-25T11:36:00Z" w:id="273"/>
                  <w:rFonts w:ascii="Calibri" w:hAnsi="Calibri" w:eastAsia="Calibri" w:cs="Calibri"/>
                  <w:color w:val="000000"/>
                  <w:sz w:val="22"/>
                  <w:szCs w:val="22"/>
                </w:rPr>
              </w:rPrChange>
            </w:rPr>
            <w:pPrChange w:author="Parth Patel" w:date="2021-03-25T11:37:00Z" w:id="274">
              <w:pPr>
                <w:pBdr>
                  <w:top w:val="nil"/>
                  <w:left w:val="nil"/>
                  <w:bottom w:val="nil"/>
                  <w:right w:val="nil"/>
                  <w:between w:val="nil"/>
                </w:pBdr>
                <w:tabs>
                  <w:tab w:val="left" w:pos="1440"/>
                  <w:tab w:val="right" w:pos="9394"/>
                </w:tabs>
                <w:spacing w:after="100"/>
                <w:ind w:left="720"/>
              </w:pPr>
            </w:pPrChange>
          </w:pPr>
          <w:ins w:author="Parth Patel" w:date="2021-03-25T11:36:00Z" w:id="275">
            <w:r>
              <w:rPr>
                <w:color w:val="000000"/>
              </w:rPr>
              <w:t>5.5</w:t>
            </w:r>
            <w:r>
              <w:rPr>
                <w:rFonts w:ascii="Calibri" w:hAnsi="Calibri" w:eastAsia="Calibri" w:cs="Calibri"/>
                <w:color w:val="000000"/>
                <w:sz w:val="22"/>
                <w:szCs w:val="22"/>
              </w:rPr>
              <w:tab/>
            </w:r>
            <w:r>
              <w:rPr>
                <w:color w:val="000000"/>
              </w:rPr>
              <w:t>Grey Box Approach Method with Correction Factor by MLR</w:t>
            </w:r>
            <w:r>
              <w:rPr>
                <w:color w:val="000000"/>
              </w:rPr>
              <w:tab/>
            </w:r>
            <w:r>
              <w:fldChar w:fldCharType="begin"/>
            </w:r>
            <w:r>
              <w:instrText xml:space="preserve"> PAGEREF _3tbugp1 \h </w:instrText>
            </w:r>
          </w:ins>
          <w:ins w:author="Parth Patel" w:date="2021-03-25T11:36:00Z" w:id="276">
            <w:r>
              <w:fldChar w:fldCharType="separate"/>
            </w:r>
            <w:r>
              <w:rPr>
                <w:color w:val="000000"/>
              </w:rPr>
              <w:t>50</w:t>
            </w:r>
            <w:r>
              <w:fldChar w:fldCharType="end"/>
            </w:r>
          </w:ins>
        </w:p>
        <w:p w:rsidRPr="009A5F99" w:rsidR="009A5F99" w:rsidRDefault="00000000" w14:paraId="3AD602F3" w14:textId="77777777">
          <w:pPr>
            <w:pBdr>
              <w:top w:val="nil"/>
              <w:left w:val="nil"/>
              <w:bottom w:val="nil"/>
              <w:right w:val="nil"/>
              <w:between w:val="nil"/>
            </w:pBdr>
            <w:tabs>
              <w:tab w:val="left" w:pos="1440"/>
              <w:tab w:val="right" w:pos="9394"/>
            </w:tabs>
            <w:spacing w:after="100" w:line="360" w:lineRule="auto"/>
            <w:ind w:left="720"/>
            <w:rPr>
              <w:ins w:author="Parth Patel" w:date="2021-03-25T11:36:00Z" w:id="277"/>
              <w:rPrChange w:author="Parth Patel" w:date="2021-03-25T11:37:00Z" w:id="278">
                <w:rPr>
                  <w:ins w:author="Parth Patel" w:date="2021-03-25T11:36:00Z" w:id="279"/>
                  <w:rFonts w:ascii="Calibri" w:hAnsi="Calibri" w:eastAsia="Calibri" w:cs="Calibri"/>
                  <w:color w:val="000000"/>
                  <w:sz w:val="22"/>
                  <w:szCs w:val="22"/>
                </w:rPr>
              </w:rPrChange>
            </w:rPr>
            <w:pPrChange w:author="Parth Patel" w:date="2021-03-25T11:37:00Z" w:id="280">
              <w:pPr>
                <w:pBdr>
                  <w:top w:val="nil"/>
                  <w:left w:val="nil"/>
                  <w:bottom w:val="nil"/>
                  <w:right w:val="nil"/>
                  <w:between w:val="nil"/>
                </w:pBdr>
                <w:tabs>
                  <w:tab w:val="left" w:pos="1440"/>
                  <w:tab w:val="right" w:pos="9394"/>
                </w:tabs>
                <w:spacing w:after="100"/>
                <w:ind w:left="720"/>
              </w:pPr>
            </w:pPrChange>
          </w:pPr>
          <w:ins w:author="Parth Patel" w:date="2021-03-25T11:36:00Z" w:id="281">
            <w:r>
              <w:rPr>
                <w:color w:val="000000"/>
              </w:rPr>
              <w:t>5.6</w:t>
            </w:r>
            <w:r>
              <w:rPr>
                <w:rFonts w:ascii="Calibri" w:hAnsi="Calibri" w:eastAsia="Calibri" w:cs="Calibri"/>
                <w:color w:val="000000"/>
                <w:sz w:val="22"/>
                <w:szCs w:val="22"/>
              </w:rPr>
              <w:tab/>
            </w:r>
            <w:r>
              <w:rPr>
                <w:color w:val="000000"/>
              </w:rPr>
              <w:t>Black Box Approach with Neural Network</w:t>
            </w:r>
            <w:r>
              <w:rPr>
                <w:color w:val="000000"/>
              </w:rPr>
              <w:tab/>
            </w:r>
            <w:r>
              <w:fldChar w:fldCharType="begin"/>
            </w:r>
            <w:r>
              <w:instrText xml:space="preserve"> PAGERE</w:instrText>
            </w:r>
            <w:r>
              <w:instrText xml:space="preserve">F _28h4qwu \h </w:instrText>
            </w:r>
          </w:ins>
          <w:ins w:author="Parth Patel" w:date="2021-03-25T11:36:00Z" w:id="282">
            <w:r>
              <w:fldChar w:fldCharType="separate"/>
            </w:r>
            <w:r>
              <w:rPr>
                <w:color w:val="000000"/>
              </w:rPr>
              <w:t>52</w:t>
            </w:r>
            <w:r>
              <w:fldChar w:fldCharType="end"/>
            </w:r>
          </w:ins>
        </w:p>
        <w:p w:rsidRPr="009A5F99" w:rsidR="009A5F99" w:rsidRDefault="00000000" w14:paraId="3F3BE8C3" w14:textId="77777777">
          <w:pPr>
            <w:pBdr>
              <w:top w:val="nil"/>
              <w:left w:val="nil"/>
              <w:bottom w:val="nil"/>
              <w:right w:val="nil"/>
              <w:between w:val="nil"/>
            </w:pBdr>
            <w:tabs>
              <w:tab w:val="left" w:pos="1440"/>
              <w:tab w:val="right" w:pos="9394"/>
            </w:tabs>
            <w:spacing w:after="100" w:line="360" w:lineRule="auto"/>
            <w:ind w:left="720"/>
            <w:rPr>
              <w:ins w:author="Parth Patel" w:date="2021-03-25T11:36:00Z" w:id="283"/>
              <w:rPrChange w:author="Parth Patel" w:date="2021-03-25T11:37:00Z" w:id="284">
                <w:rPr>
                  <w:ins w:author="Parth Patel" w:date="2021-03-25T11:36:00Z" w:id="285"/>
                  <w:rFonts w:ascii="Calibri" w:hAnsi="Calibri" w:eastAsia="Calibri" w:cs="Calibri"/>
                  <w:color w:val="000000"/>
                  <w:sz w:val="22"/>
                  <w:szCs w:val="22"/>
                </w:rPr>
              </w:rPrChange>
            </w:rPr>
            <w:pPrChange w:author="Parth Patel" w:date="2021-03-25T11:37:00Z" w:id="286">
              <w:pPr>
                <w:pBdr>
                  <w:top w:val="nil"/>
                  <w:left w:val="nil"/>
                  <w:bottom w:val="nil"/>
                  <w:right w:val="nil"/>
                  <w:between w:val="nil"/>
                </w:pBdr>
                <w:tabs>
                  <w:tab w:val="left" w:pos="1440"/>
                  <w:tab w:val="right" w:pos="9394"/>
                </w:tabs>
                <w:spacing w:after="100"/>
                <w:ind w:left="720"/>
              </w:pPr>
            </w:pPrChange>
          </w:pPr>
          <w:ins w:author="Parth Patel" w:date="2021-03-25T11:36:00Z" w:id="287">
            <w:r>
              <w:rPr>
                <w:color w:val="000000"/>
              </w:rPr>
              <w:t>5.7</w:t>
            </w:r>
            <w:r>
              <w:rPr>
                <w:rFonts w:ascii="Calibri" w:hAnsi="Calibri" w:eastAsia="Calibri" w:cs="Calibri"/>
                <w:color w:val="000000"/>
                <w:sz w:val="22"/>
                <w:szCs w:val="22"/>
              </w:rPr>
              <w:tab/>
            </w:r>
            <w:r>
              <w:rPr>
                <w:color w:val="000000"/>
              </w:rPr>
              <w:t>Black Box Approach with Random Forest</w:t>
            </w:r>
            <w:r>
              <w:rPr>
                <w:color w:val="000000"/>
              </w:rPr>
              <w:tab/>
            </w:r>
            <w:r>
              <w:fldChar w:fldCharType="begin"/>
            </w:r>
            <w:r>
              <w:instrText xml:space="preserve"> PAGEREF _nmf14n \h </w:instrText>
            </w:r>
          </w:ins>
          <w:ins w:author="Parth Patel" w:date="2021-03-25T11:36:00Z" w:id="288">
            <w:r>
              <w:fldChar w:fldCharType="separate"/>
            </w:r>
            <w:r>
              <w:rPr>
                <w:color w:val="000000"/>
              </w:rPr>
              <w:t>54</w:t>
            </w:r>
            <w:r>
              <w:fldChar w:fldCharType="end"/>
            </w:r>
          </w:ins>
        </w:p>
        <w:p w:rsidRPr="009A5F99" w:rsidR="009A5F99" w:rsidRDefault="00000000" w14:paraId="785D5B6D" w14:textId="77777777">
          <w:pPr>
            <w:pBdr>
              <w:top w:val="nil"/>
              <w:left w:val="nil"/>
              <w:bottom w:val="nil"/>
              <w:right w:val="nil"/>
              <w:between w:val="nil"/>
            </w:pBdr>
            <w:tabs>
              <w:tab w:val="left" w:pos="1440"/>
              <w:tab w:val="right" w:pos="9394"/>
            </w:tabs>
            <w:spacing w:after="100" w:line="360" w:lineRule="auto"/>
            <w:ind w:left="720"/>
            <w:rPr>
              <w:ins w:author="Parth Patel" w:date="2021-03-25T11:36:00Z" w:id="289"/>
              <w:rPrChange w:author="Parth Patel" w:date="2021-03-25T11:37:00Z" w:id="290">
                <w:rPr>
                  <w:ins w:author="Parth Patel" w:date="2021-03-25T11:36:00Z" w:id="291"/>
                  <w:rFonts w:ascii="Calibri" w:hAnsi="Calibri" w:eastAsia="Calibri" w:cs="Calibri"/>
                  <w:color w:val="000000"/>
                  <w:sz w:val="22"/>
                  <w:szCs w:val="22"/>
                </w:rPr>
              </w:rPrChange>
            </w:rPr>
            <w:pPrChange w:author="Parth Patel" w:date="2021-03-25T11:37:00Z" w:id="292">
              <w:pPr>
                <w:pBdr>
                  <w:top w:val="nil"/>
                  <w:left w:val="nil"/>
                  <w:bottom w:val="nil"/>
                  <w:right w:val="nil"/>
                  <w:between w:val="nil"/>
                </w:pBdr>
                <w:tabs>
                  <w:tab w:val="left" w:pos="1440"/>
                  <w:tab w:val="right" w:pos="9394"/>
                </w:tabs>
                <w:spacing w:after="100"/>
                <w:ind w:left="720"/>
              </w:pPr>
            </w:pPrChange>
          </w:pPr>
          <w:ins w:author="Parth Patel" w:date="2021-03-25T11:36:00Z" w:id="293">
            <w:r>
              <w:rPr>
                <w:color w:val="000000"/>
              </w:rPr>
              <w:t>5.8</w:t>
            </w:r>
            <w:r>
              <w:rPr>
                <w:rFonts w:ascii="Calibri" w:hAnsi="Calibri" w:eastAsia="Calibri" w:cs="Calibri"/>
                <w:color w:val="000000"/>
                <w:sz w:val="22"/>
                <w:szCs w:val="22"/>
              </w:rPr>
              <w:tab/>
            </w:r>
            <w:r>
              <w:rPr>
                <w:color w:val="000000"/>
              </w:rPr>
              <w:t>Summary of Calculation of Fuel Consumption</w:t>
            </w:r>
            <w:r>
              <w:rPr>
                <w:color w:val="000000"/>
              </w:rPr>
              <w:tab/>
            </w:r>
            <w:r>
              <w:fldChar w:fldCharType="begin"/>
            </w:r>
            <w:r>
              <w:instrText xml:space="preserve"> P</w:instrText>
            </w:r>
            <w:r>
              <w:instrText xml:space="preserve">AGEREF _37m2jsg \h </w:instrText>
            </w:r>
          </w:ins>
          <w:ins w:author="Parth Patel" w:date="2021-03-25T11:36:00Z" w:id="294">
            <w:r>
              <w:fldChar w:fldCharType="separate"/>
            </w:r>
            <w:r>
              <w:rPr>
                <w:color w:val="000000"/>
              </w:rPr>
              <w:t>56</w:t>
            </w:r>
            <w:r>
              <w:fldChar w:fldCharType="end"/>
            </w:r>
          </w:ins>
        </w:p>
        <w:p w:rsidRPr="009A5F99" w:rsidR="009A5F99" w:rsidRDefault="00000000" w14:paraId="30895597" w14:textId="77777777">
          <w:pPr>
            <w:pBdr>
              <w:top w:val="nil"/>
              <w:left w:val="nil"/>
              <w:bottom w:val="nil"/>
              <w:right w:val="nil"/>
              <w:between w:val="nil"/>
            </w:pBdr>
            <w:tabs>
              <w:tab w:val="left" w:pos="1440"/>
              <w:tab w:val="right" w:pos="9394"/>
            </w:tabs>
            <w:spacing w:after="100" w:line="360" w:lineRule="auto"/>
            <w:ind w:left="720"/>
            <w:rPr>
              <w:ins w:author="Parth Patel" w:date="2021-03-25T11:36:00Z" w:id="295"/>
              <w:rPrChange w:author="Parth Patel" w:date="2021-03-25T11:37:00Z" w:id="296">
                <w:rPr>
                  <w:ins w:author="Parth Patel" w:date="2021-03-25T11:36:00Z" w:id="297"/>
                  <w:rFonts w:ascii="Calibri" w:hAnsi="Calibri" w:eastAsia="Calibri" w:cs="Calibri"/>
                  <w:color w:val="000000"/>
                  <w:sz w:val="22"/>
                  <w:szCs w:val="22"/>
                </w:rPr>
              </w:rPrChange>
            </w:rPr>
            <w:pPrChange w:author="Parth Patel" w:date="2021-03-25T11:37:00Z" w:id="298">
              <w:pPr>
                <w:pBdr>
                  <w:top w:val="nil"/>
                  <w:left w:val="nil"/>
                  <w:bottom w:val="nil"/>
                  <w:right w:val="nil"/>
                  <w:between w:val="nil"/>
                </w:pBdr>
                <w:tabs>
                  <w:tab w:val="left" w:pos="1440"/>
                  <w:tab w:val="right" w:pos="9394"/>
                </w:tabs>
                <w:spacing w:after="100"/>
                <w:ind w:left="720"/>
              </w:pPr>
            </w:pPrChange>
          </w:pPr>
          <w:ins w:author="Parth Patel" w:date="2021-03-25T11:36:00Z" w:id="299">
            <w:r>
              <w:rPr>
                <w:color w:val="000000"/>
              </w:rPr>
              <w:lastRenderedPageBreak/>
              <w:t>5.9</w:t>
            </w:r>
            <w:r>
              <w:rPr>
                <w:rFonts w:ascii="Calibri" w:hAnsi="Calibri" w:eastAsia="Calibri" w:cs="Calibri"/>
                <w:color w:val="000000"/>
                <w:sz w:val="22"/>
                <w:szCs w:val="22"/>
              </w:rPr>
              <w:tab/>
            </w:r>
            <w:r>
              <w:rPr>
                <w:color w:val="000000"/>
              </w:rPr>
              <w:t>Level of Confidence</w:t>
            </w:r>
            <w:r>
              <w:rPr>
                <w:color w:val="000000"/>
              </w:rPr>
              <w:tab/>
            </w:r>
            <w:r>
              <w:fldChar w:fldCharType="begin"/>
            </w:r>
            <w:r>
              <w:instrText xml:space="preserve"> PAGEREF _1mrcu09 \h </w:instrText>
            </w:r>
          </w:ins>
          <w:ins w:author="Parth Patel" w:date="2021-03-25T11:36:00Z" w:id="300">
            <w:r>
              <w:fldChar w:fldCharType="separate"/>
            </w:r>
            <w:r>
              <w:rPr>
                <w:color w:val="000000"/>
              </w:rPr>
              <w:t>57</w:t>
            </w:r>
            <w:r>
              <w:fldChar w:fldCharType="end"/>
            </w:r>
          </w:ins>
        </w:p>
        <w:p w:rsidRPr="009A5F99" w:rsidR="009A5F99" w:rsidRDefault="00000000" w14:paraId="1FA55866" w14:textId="77777777">
          <w:pPr>
            <w:pBdr>
              <w:top w:val="nil"/>
              <w:left w:val="nil"/>
              <w:bottom w:val="nil"/>
              <w:right w:val="nil"/>
              <w:between w:val="nil"/>
            </w:pBdr>
            <w:tabs>
              <w:tab w:val="left" w:pos="1440"/>
              <w:tab w:val="right" w:pos="9394"/>
            </w:tabs>
            <w:spacing w:after="100" w:line="360" w:lineRule="auto"/>
            <w:ind w:left="720"/>
            <w:rPr>
              <w:ins w:author="Parth Patel" w:date="2021-03-25T11:36:00Z" w:id="301"/>
              <w:rPrChange w:author="Parth Patel" w:date="2021-03-25T11:37:00Z" w:id="302">
                <w:rPr>
                  <w:ins w:author="Parth Patel" w:date="2021-03-25T11:36:00Z" w:id="303"/>
                  <w:rFonts w:ascii="Calibri" w:hAnsi="Calibri" w:eastAsia="Calibri" w:cs="Calibri"/>
                  <w:color w:val="000000"/>
                  <w:sz w:val="22"/>
                  <w:szCs w:val="22"/>
                </w:rPr>
              </w:rPrChange>
            </w:rPr>
            <w:pPrChange w:author="Parth Patel" w:date="2021-03-25T11:37:00Z" w:id="304">
              <w:pPr>
                <w:pBdr>
                  <w:top w:val="nil"/>
                  <w:left w:val="nil"/>
                  <w:bottom w:val="nil"/>
                  <w:right w:val="nil"/>
                  <w:between w:val="nil"/>
                </w:pBdr>
                <w:tabs>
                  <w:tab w:val="left" w:pos="1440"/>
                  <w:tab w:val="right" w:pos="9394"/>
                </w:tabs>
                <w:spacing w:after="100"/>
                <w:ind w:left="720"/>
              </w:pPr>
            </w:pPrChange>
          </w:pPr>
          <w:ins w:author="Parth Patel" w:date="2021-03-25T11:36:00Z" w:id="305">
            <w:r>
              <w:rPr>
                <w:color w:val="000000"/>
              </w:rPr>
              <w:t>5.10</w:t>
            </w:r>
            <w:r>
              <w:rPr>
                <w:rFonts w:ascii="Calibri" w:hAnsi="Calibri" w:eastAsia="Calibri" w:cs="Calibri"/>
                <w:color w:val="000000"/>
                <w:sz w:val="22"/>
                <w:szCs w:val="22"/>
              </w:rPr>
              <w:tab/>
            </w:r>
            <w:r>
              <w:rPr>
                <w:color w:val="000000"/>
              </w:rPr>
              <w:t>Instantaneous Fuel Consumptions vs. Acceleration</w:t>
            </w:r>
            <w:r>
              <w:rPr>
                <w:color w:val="000000"/>
              </w:rPr>
              <w:tab/>
            </w:r>
            <w:r>
              <w:fldChar w:fldCharType="begin"/>
            </w:r>
            <w:r>
              <w:instrText xml:space="preserve"> PAGEREF _46r0co2 \h </w:instrText>
            </w:r>
          </w:ins>
          <w:ins w:author="Parth Patel" w:date="2021-03-25T11:36:00Z" w:id="306">
            <w:r>
              <w:fldChar w:fldCharType="separate"/>
            </w:r>
            <w:r>
              <w:rPr>
                <w:color w:val="000000"/>
              </w:rPr>
              <w:t>58</w:t>
            </w:r>
            <w:r>
              <w:fldChar w:fldCharType="end"/>
            </w:r>
          </w:ins>
        </w:p>
        <w:p w:rsidRPr="009A5F99" w:rsidR="009A5F99" w:rsidRDefault="00000000" w14:paraId="253D1307" w14:textId="77777777">
          <w:pPr>
            <w:pBdr>
              <w:top w:val="nil"/>
              <w:left w:val="nil"/>
              <w:bottom w:val="nil"/>
              <w:right w:val="nil"/>
              <w:between w:val="nil"/>
            </w:pBdr>
            <w:tabs>
              <w:tab w:val="left" w:pos="1440"/>
              <w:tab w:val="right" w:pos="9394"/>
            </w:tabs>
            <w:spacing w:after="100" w:line="360" w:lineRule="auto"/>
            <w:ind w:left="720"/>
            <w:rPr>
              <w:ins w:author="Parth Patel" w:date="2021-03-25T11:36:00Z" w:id="307"/>
              <w:rPrChange w:author="Parth Patel" w:date="2021-03-25T11:37:00Z" w:id="308">
                <w:rPr>
                  <w:ins w:author="Parth Patel" w:date="2021-03-25T11:36:00Z" w:id="309"/>
                  <w:rFonts w:ascii="Calibri" w:hAnsi="Calibri" w:eastAsia="Calibri" w:cs="Calibri"/>
                  <w:color w:val="000000"/>
                  <w:sz w:val="22"/>
                  <w:szCs w:val="22"/>
                </w:rPr>
              </w:rPrChange>
            </w:rPr>
            <w:pPrChange w:author="Parth Patel" w:date="2021-03-25T11:37:00Z" w:id="310">
              <w:pPr>
                <w:pBdr>
                  <w:top w:val="nil"/>
                  <w:left w:val="nil"/>
                  <w:bottom w:val="nil"/>
                  <w:right w:val="nil"/>
                  <w:between w:val="nil"/>
                </w:pBdr>
                <w:tabs>
                  <w:tab w:val="left" w:pos="1440"/>
                  <w:tab w:val="right" w:pos="9394"/>
                </w:tabs>
                <w:spacing w:after="100"/>
                <w:ind w:left="720"/>
              </w:pPr>
            </w:pPrChange>
          </w:pPr>
          <w:ins w:author="Parth Patel" w:date="2021-03-25T11:36:00Z" w:id="311">
            <w:r>
              <w:rPr>
                <w:color w:val="000000"/>
              </w:rPr>
              <w:t>5.11</w:t>
            </w:r>
            <w:r>
              <w:rPr>
                <w:rFonts w:ascii="Calibri" w:hAnsi="Calibri" w:eastAsia="Calibri" w:cs="Calibri"/>
                <w:color w:val="000000"/>
                <w:sz w:val="22"/>
                <w:szCs w:val="22"/>
              </w:rPr>
              <w:tab/>
            </w:r>
            <w:r>
              <w:rPr>
                <w:color w:val="000000"/>
              </w:rPr>
              <w:t>CO</w:t>
            </w:r>
            <w:r>
              <w:rPr>
                <w:color w:val="000000"/>
                <w:vertAlign w:val="subscript"/>
              </w:rPr>
              <w:t>2</w:t>
            </w:r>
            <w:r>
              <w:rPr>
                <w:color w:val="000000"/>
              </w:rPr>
              <w:t xml:space="preserve"> Emission vs. Acceleration</w:t>
            </w:r>
            <w:r>
              <w:rPr>
                <w:color w:val="000000"/>
              </w:rPr>
              <w:tab/>
            </w:r>
            <w:r>
              <w:fldChar w:fldCharType="begin"/>
            </w:r>
            <w:r>
              <w:instrText xml:space="preserve"> PAGEREF _2lwamvv \h </w:instrText>
            </w:r>
          </w:ins>
          <w:ins w:author="Parth Patel" w:date="2021-03-25T11:36:00Z" w:id="312">
            <w:r>
              <w:fldChar w:fldCharType="separate"/>
            </w:r>
            <w:r>
              <w:rPr>
                <w:color w:val="000000"/>
              </w:rPr>
              <w:t>58</w:t>
            </w:r>
            <w:r>
              <w:fldChar w:fldCharType="end"/>
            </w:r>
          </w:ins>
        </w:p>
        <w:p w:rsidRPr="009A5F99" w:rsidR="009A5F99" w:rsidRDefault="00000000" w14:paraId="330FC272" w14:textId="77777777">
          <w:pPr>
            <w:pBdr>
              <w:top w:val="nil"/>
              <w:left w:val="nil"/>
              <w:bottom w:val="nil"/>
              <w:right w:val="nil"/>
              <w:between w:val="nil"/>
            </w:pBdr>
            <w:tabs>
              <w:tab w:val="right" w:pos="9356"/>
            </w:tabs>
            <w:spacing w:after="100" w:line="360" w:lineRule="auto"/>
            <w:rPr>
              <w:ins w:author="Parth Patel" w:date="2021-03-25T11:36:00Z" w:id="313"/>
              <w:b/>
              <w:sz w:val="28"/>
              <w:szCs w:val="28"/>
              <w:rPrChange w:author="Parth Patel" w:date="2021-03-25T11:37:00Z" w:id="314">
                <w:rPr>
                  <w:ins w:author="Parth Patel" w:date="2021-03-25T11:36:00Z" w:id="315"/>
                  <w:rFonts w:ascii="Calibri" w:hAnsi="Calibri" w:eastAsia="Calibri" w:cs="Calibri"/>
                  <w:color w:val="000000"/>
                  <w:sz w:val="22"/>
                  <w:szCs w:val="22"/>
                </w:rPr>
              </w:rPrChange>
            </w:rPr>
            <w:pPrChange w:author="Parth Patel" w:date="2021-03-25T11:37:00Z" w:id="316">
              <w:pPr>
                <w:pBdr>
                  <w:top w:val="nil"/>
                  <w:left w:val="nil"/>
                  <w:bottom w:val="nil"/>
                  <w:right w:val="nil"/>
                  <w:between w:val="nil"/>
                </w:pBdr>
                <w:tabs>
                  <w:tab w:val="right" w:pos="9356"/>
                </w:tabs>
                <w:spacing w:after="100"/>
              </w:pPr>
            </w:pPrChange>
          </w:pPr>
          <w:ins w:author="Parth Patel" w:date="2021-03-25T11:36:00Z" w:id="317">
            <w:r>
              <w:rPr>
                <w:b/>
                <w:color w:val="000000"/>
                <w:sz w:val="28"/>
                <w:szCs w:val="28"/>
              </w:rPr>
              <w:t>Chapter 6</w:t>
            </w:r>
            <w:r>
              <w:rPr>
                <w:b/>
                <w:color w:val="000000"/>
                <w:sz w:val="28"/>
                <w:szCs w:val="28"/>
              </w:rPr>
              <w:tab/>
            </w:r>
            <w:r>
              <w:fldChar w:fldCharType="begin"/>
            </w:r>
            <w:r>
              <w:instrText xml:space="preserve"> PAGEREF _111kx3o \h </w:instrText>
            </w:r>
          </w:ins>
          <w:ins w:author="Parth Patel" w:date="2021-03-25T11:36:00Z" w:id="318">
            <w:r>
              <w:fldChar w:fldCharType="separate"/>
            </w:r>
            <w:r>
              <w:rPr>
                <w:b/>
                <w:color w:val="000000"/>
                <w:sz w:val="28"/>
                <w:szCs w:val="28"/>
              </w:rPr>
              <w:t>60</w:t>
            </w:r>
            <w:r>
              <w:fldChar w:fldCharType="end"/>
            </w:r>
          </w:ins>
        </w:p>
        <w:p w:rsidRPr="009A5F99" w:rsidR="009A5F99" w:rsidRDefault="00000000" w14:paraId="7EA34D27" w14:textId="77777777">
          <w:pPr>
            <w:pBdr>
              <w:top w:val="nil"/>
              <w:left w:val="nil"/>
              <w:bottom w:val="nil"/>
              <w:right w:val="nil"/>
              <w:between w:val="nil"/>
            </w:pBdr>
            <w:tabs>
              <w:tab w:val="right" w:pos="9394"/>
            </w:tabs>
            <w:spacing w:after="100" w:line="360" w:lineRule="auto"/>
            <w:rPr>
              <w:ins w:author="Parth Patel" w:date="2021-03-25T11:36:00Z" w:id="319"/>
              <w:b/>
              <w:sz w:val="28"/>
              <w:szCs w:val="28"/>
              <w:rPrChange w:author="Parth Patel" w:date="2021-03-25T11:37:00Z" w:id="320">
                <w:rPr>
                  <w:ins w:author="Parth Patel" w:date="2021-03-25T11:36:00Z" w:id="321"/>
                  <w:rFonts w:ascii="Calibri" w:hAnsi="Calibri" w:eastAsia="Calibri" w:cs="Calibri"/>
                  <w:color w:val="000000"/>
                  <w:sz w:val="22"/>
                  <w:szCs w:val="22"/>
                </w:rPr>
              </w:rPrChange>
            </w:rPr>
            <w:pPrChange w:author="Parth Patel" w:date="2021-03-25T11:37:00Z" w:id="322">
              <w:pPr>
                <w:pBdr>
                  <w:top w:val="nil"/>
                  <w:left w:val="nil"/>
                  <w:bottom w:val="nil"/>
                  <w:right w:val="nil"/>
                  <w:between w:val="nil"/>
                </w:pBdr>
                <w:tabs>
                  <w:tab w:val="right" w:pos="9394"/>
                </w:tabs>
                <w:spacing w:after="100"/>
              </w:pPr>
            </w:pPrChange>
          </w:pPr>
          <w:ins w:author="Parth Patel" w:date="2021-03-25T11:36:00Z" w:id="323">
            <w:r>
              <w:rPr>
                <w:b/>
                <w:color w:val="000000"/>
                <w:sz w:val="28"/>
                <w:szCs w:val="28"/>
              </w:rPr>
              <w:t>Conclusion</w:t>
            </w:r>
            <w:r>
              <w:rPr>
                <w:b/>
                <w:color w:val="000000"/>
                <w:sz w:val="28"/>
                <w:szCs w:val="28"/>
              </w:rPr>
              <w:tab/>
            </w:r>
            <w:r>
              <w:fldChar w:fldCharType="begin"/>
            </w:r>
            <w:r>
              <w:instrText xml:space="preserve"> PAGEREF _3l18frh \h </w:instrText>
            </w:r>
          </w:ins>
          <w:ins w:author="Parth Patel" w:date="2021-03-25T11:36:00Z" w:id="324">
            <w:r>
              <w:fldChar w:fldCharType="separate"/>
            </w:r>
            <w:r>
              <w:rPr>
                <w:b/>
                <w:color w:val="000000"/>
                <w:sz w:val="28"/>
                <w:szCs w:val="28"/>
              </w:rPr>
              <w:t>60</w:t>
            </w:r>
            <w:r>
              <w:fldChar w:fldCharType="end"/>
            </w:r>
          </w:ins>
        </w:p>
        <w:p w:rsidRPr="009A5F99" w:rsidR="009A5F99" w:rsidRDefault="00000000" w14:paraId="59D3C4C8" w14:textId="77777777">
          <w:pPr>
            <w:pBdr>
              <w:top w:val="nil"/>
              <w:left w:val="nil"/>
              <w:bottom w:val="nil"/>
              <w:right w:val="nil"/>
              <w:between w:val="nil"/>
            </w:pBdr>
            <w:tabs>
              <w:tab w:val="right" w:pos="9356"/>
            </w:tabs>
            <w:spacing w:after="100" w:line="360" w:lineRule="auto"/>
            <w:rPr>
              <w:ins w:author="Parth Patel" w:date="2021-03-25T11:36:00Z" w:id="325"/>
              <w:b/>
              <w:sz w:val="28"/>
              <w:szCs w:val="28"/>
              <w:rPrChange w:author="Parth Patel" w:date="2021-03-25T11:37:00Z" w:id="326">
                <w:rPr>
                  <w:ins w:author="Parth Patel" w:date="2021-03-25T11:36:00Z" w:id="327"/>
                  <w:rFonts w:ascii="Calibri" w:hAnsi="Calibri" w:eastAsia="Calibri" w:cs="Calibri"/>
                  <w:color w:val="000000"/>
                  <w:sz w:val="22"/>
                  <w:szCs w:val="22"/>
                </w:rPr>
              </w:rPrChange>
            </w:rPr>
            <w:pPrChange w:author="Parth Patel" w:date="2021-03-25T11:37:00Z" w:id="328">
              <w:pPr>
                <w:pBdr>
                  <w:top w:val="nil"/>
                  <w:left w:val="nil"/>
                  <w:bottom w:val="nil"/>
                  <w:right w:val="nil"/>
                  <w:between w:val="nil"/>
                </w:pBdr>
                <w:tabs>
                  <w:tab w:val="right" w:pos="9356"/>
                </w:tabs>
                <w:spacing w:after="100"/>
              </w:pPr>
            </w:pPrChange>
          </w:pPr>
          <w:ins w:author="Parth Patel" w:date="2021-03-25T11:36:00Z" w:id="329">
            <w:r>
              <w:rPr>
                <w:b/>
                <w:color w:val="000000"/>
                <w:sz w:val="28"/>
                <w:szCs w:val="28"/>
              </w:rPr>
              <w:t>Chapter 7</w:t>
            </w:r>
            <w:r>
              <w:rPr>
                <w:b/>
                <w:color w:val="000000"/>
                <w:sz w:val="28"/>
                <w:szCs w:val="28"/>
              </w:rPr>
              <w:tab/>
            </w:r>
            <w:r>
              <w:fldChar w:fldCharType="begin"/>
            </w:r>
            <w:r>
              <w:instrText xml:space="preserve"> PAGEREF _206ipza \h </w:instrText>
            </w:r>
          </w:ins>
          <w:ins w:author="Parth Patel" w:date="2021-03-25T11:36:00Z" w:id="330">
            <w:r>
              <w:fldChar w:fldCharType="separate"/>
            </w:r>
            <w:r>
              <w:rPr>
                <w:b/>
                <w:color w:val="000000"/>
                <w:sz w:val="28"/>
                <w:szCs w:val="28"/>
              </w:rPr>
              <w:t>61</w:t>
            </w:r>
            <w:r>
              <w:fldChar w:fldCharType="end"/>
            </w:r>
          </w:ins>
        </w:p>
        <w:p w:rsidRPr="009A5F99" w:rsidR="009A5F99" w:rsidRDefault="00000000" w14:paraId="2C3110FD" w14:textId="77777777">
          <w:pPr>
            <w:pBdr>
              <w:top w:val="nil"/>
              <w:left w:val="nil"/>
              <w:bottom w:val="nil"/>
              <w:right w:val="nil"/>
              <w:between w:val="nil"/>
            </w:pBdr>
            <w:tabs>
              <w:tab w:val="right" w:pos="9394"/>
            </w:tabs>
            <w:spacing w:after="100" w:line="360" w:lineRule="auto"/>
            <w:rPr>
              <w:ins w:author="Parth Patel" w:date="2021-03-25T11:36:00Z" w:id="331"/>
              <w:b/>
              <w:sz w:val="28"/>
              <w:szCs w:val="28"/>
              <w:rPrChange w:author="Parth Patel" w:date="2021-03-25T11:37:00Z" w:id="332">
                <w:rPr>
                  <w:ins w:author="Parth Patel" w:date="2021-03-25T11:36:00Z" w:id="333"/>
                  <w:rFonts w:ascii="Calibri" w:hAnsi="Calibri" w:eastAsia="Calibri" w:cs="Calibri"/>
                  <w:color w:val="000000"/>
                  <w:sz w:val="22"/>
                  <w:szCs w:val="22"/>
                </w:rPr>
              </w:rPrChange>
            </w:rPr>
            <w:pPrChange w:author="Parth Patel" w:date="2021-03-25T11:37:00Z" w:id="334">
              <w:pPr>
                <w:pBdr>
                  <w:top w:val="nil"/>
                  <w:left w:val="nil"/>
                  <w:bottom w:val="nil"/>
                  <w:right w:val="nil"/>
                  <w:between w:val="nil"/>
                </w:pBdr>
                <w:tabs>
                  <w:tab w:val="right" w:pos="9394"/>
                </w:tabs>
                <w:spacing w:after="100"/>
              </w:pPr>
            </w:pPrChange>
          </w:pPr>
          <w:ins w:author="Parth Patel" w:date="2021-03-25T11:36:00Z" w:id="335">
            <w:r>
              <w:rPr>
                <w:b/>
                <w:color w:val="000000"/>
                <w:sz w:val="28"/>
                <w:szCs w:val="28"/>
              </w:rPr>
              <w:t>Future Work</w:t>
            </w:r>
            <w:r>
              <w:rPr>
                <w:b/>
                <w:color w:val="000000"/>
                <w:sz w:val="28"/>
                <w:szCs w:val="28"/>
              </w:rPr>
              <w:tab/>
            </w:r>
            <w:r>
              <w:fldChar w:fldCharType="begin"/>
            </w:r>
            <w:r>
              <w:instrText xml:space="preserve"> PAGEREF _4k668n3 \h </w:instrText>
            </w:r>
          </w:ins>
          <w:ins w:author="Parth Patel" w:date="2021-03-25T11:36:00Z" w:id="336">
            <w:r>
              <w:fldChar w:fldCharType="separate"/>
            </w:r>
            <w:r>
              <w:rPr>
                <w:b/>
                <w:color w:val="000000"/>
                <w:sz w:val="28"/>
                <w:szCs w:val="28"/>
              </w:rPr>
              <w:t>61</w:t>
            </w:r>
            <w:r>
              <w:fldChar w:fldCharType="end"/>
            </w:r>
          </w:ins>
        </w:p>
        <w:p w:rsidRPr="009A5F99" w:rsidR="009A5F99" w:rsidRDefault="00000000" w14:paraId="716575B3" w14:textId="77777777">
          <w:pPr>
            <w:pBdr>
              <w:top w:val="nil"/>
              <w:left w:val="nil"/>
              <w:bottom w:val="nil"/>
              <w:right w:val="nil"/>
              <w:between w:val="nil"/>
            </w:pBdr>
            <w:tabs>
              <w:tab w:val="right" w:pos="9394"/>
            </w:tabs>
            <w:spacing w:after="100" w:line="360" w:lineRule="auto"/>
            <w:rPr>
              <w:ins w:author="Parth Patel" w:date="2021-03-25T11:36:00Z" w:id="337"/>
              <w:b/>
              <w:rPrChange w:author="Parth Patel" w:date="2021-03-25T11:37:00Z" w:id="338">
                <w:rPr>
                  <w:ins w:author="Parth Patel" w:date="2021-03-25T11:36:00Z" w:id="339"/>
                  <w:rFonts w:ascii="Calibri" w:hAnsi="Calibri" w:eastAsia="Calibri" w:cs="Calibri"/>
                  <w:color w:val="000000"/>
                  <w:sz w:val="22"/>
                  <w:szCs w:val="22"/>
                </w:rPr>
              </w:rPrChange>
            </w:rPr>
            <w:pPrChange w:author="Parth Patel" w:date="2021-03-25T11:37:00Z" w:id="340">
              <w:pPr>
                <w:pBdr>
                  <w:top w:val="nil"/>
                  <w:left w:val="nil"/>
                  <w:bottom w:val="nil"/>
                  <w:right w:val="nil"/>
                  <w:between w:val="nil"/>
                </w:pBdr>
                <w:tabs>
                  <w:tab w:val="right" w:pos="9394"/>
                </w:tabs>
                <w:spacing w:after="100"/>
              </w:pPr>
            </w:pPrChange>
          </w:pPr>
          <w:ins w:author="Parth Patel" w:date="2021-03-25T11:36:00Z" w:id="341">
            <w:r>
              <w:rPr>
                <w:color w:val="000000"/>
                <w:rPrChange w:author="Parth Patel" w:date="2021-03-25T11:37:00Z" w:id="342">
                  <w:rPr>
                    <w:b/>
                    <w:color w:val="000000"/>
                    <w:sz w:val="28"/>
                    <w:szCs w:val="28"/>
                  </w:rPr>
                </w:rPrChange>
              </w:rPr>
              <w:t>Re</w:t>
            </w:r>
            <w:r>
              <w:rPr>
                <w:color w:val="000000"/>
                <w:rPrChange w:author="Parth Patel" w:date="2021-03-25T11:37:00Z" w:id="343">
                  <w:rPr>
                    <w:b/>
                    <w:color w:val="000000"/>
                    <w:sz w:val="28"/>
                    <w:szCs w:val="28"/>
                  </w:rPr>
                </w:rPrChange>
              </w:rPr>
              <w:t>ferences</w:t>
            </w:r>
            <w:r>
              <w:rPr>
                <w:color w:val="000000"/>
                <w:rPrChange w:author="Parth Patel" w:date="2021-03-25T11:37:00Z" w:id="344">
                  <w:rPr>
                    <w:b/>
                    <w:color w:val="000000"/>
                    <w:sz w:val="28"/>
                    <w:szCs w:val="28"/>
                  </w:rPr>
                </w:rPrChange>
              </w:rPr>
              <w:tab/>
            </w:r>
            <w:r>
              <w:fldChar w:fldCharType="begin"/>
            </w:r>
            <w:r>
              <w:instrText xml:space="preserve"> PAGEREF _2zbgiuw \h </w:instrText>
            </w:r>
          </w:ins>
          <w:ins w:author="Parth Patel" w:date="2021-03-25T11:36:00Z" w:id="345">
            <w:r>
              <w:fldChar w:fldCharType="separate"/>
            </w:r>
            <w:r>
              <w:rPr>
                <w:color w:val="000000"/>
                <w:rPrChange w:author="Parth Patel" w:date="2021-03-25T11:37:00Z" w:id="346">
                  <w:rPr>
                    <w:b/>
                    <w:color w:val="000000"/>
                    <w:sz w:val="28"/>
                    <w:szCs w:val="28"/>
                  </w:rPr>
                </w:rPrChange>
              </w:rPr>
              <w:t>62</w:t>
            </w:r>
            <w:r>
              <w:fldChar w:fldCharType="end"/>
            </w:r>
          </w:ins>
        </w:p>
        <w:p w:rsidRPr="009A5F99" w:rsidR="009A5F99" w:rsidRDefault="00000000" w14:paraId="5C615248" w14:textId="77777777">
          <w:pPr>
            <w:pBdr>
              <w:top w:val="nil"/>
              <w:left w:val="nil"/>
              <w:bottom w:val="nil"/>
              <w:right w:val="nil"/>
              <w:between w:val="nil"/>
            </w:pBdr>
            <w:tabs>
              <w:tab w:val="right" w:pos="9394"/>
            </w:tabs>
            <w:spacing w:after="100" w:line="360" w:lineRule="auto"/>
            <w:rPr>
              <w:ins w:author="Parth Patel" w:date="2021-03-25T11:36:00Z" w:id="347"/>
              <w:b/>
              <w:rPrChange w:author="Parth Patel" w:date="2021-03-25T11:37:00Z" w:id="348">
                <w:rPr>
                  <w:ins w:author="Parth Patel" w:date="2021-03-25T11:36:00Z" w:id="349"/>
                  <w:rFonts w:ascii="Calibri" w:hAnsi="Calibri" w:eastAsia="Calibri" w:cs="Calibri"/>
                  <w:color w:val="000000"/>
                  <w:sz w:val="22"/>
                  <w:szCs w:val="22"/>
                </w:rPr>
              </w:rPrChange>
            </w:rPr>
            <w:pPrChange w:author="Parth Patel" w:date="2021-03-25T11:37:00Z" w:id="350">
              <w:pPr>
                <w:pBdr>
                  <w:top w:val="nil"/>
                  <w:left w:val="nil"/>
                  <w:bottom w:val="nil"/>
                  <w:right w:val="nil"/>
                  <w:between w:val="nil"/>
                </w:pBdr>
                <w:tabs>
                  <w:tab w:val="right" w:pos="9394"/>
                </w:tabs>
                <w:spacing w:after="100"/>
              </w:pPr>
            </w:pPrChange>
          </w:pPr>
          <w:ins w:author="Parth Patel" w:date="2021-03-25T11:36:00Z" w:id="351">
            <w:r>
              <w:rPr>
                <w:color w:val="000000"/>
                <w:rPrChange w:author="Parth Patel" w:date="2021-03-25T11:37:00Z" w:id="352">
                  <w:rPr>
                    <w:b/>
                    <w:color w:val="000000"/>
                    <w:sz w:val="28"/>
                    <w:szCs w:val="28"/>
                  </w:rPr>
                </w:rPrChange>
              </w:rPr>
              <w:t>Appendix A: NOx and Particulates Emissions During Idling</w:t>
            </w:r>
            <w:r>
              <w:rPr>
                <w:color w:val="000000"/>
                <w:rPrChange w:author="Parth Patel" w:date="2021-03-25T11:37:00Z" w:id="353">
                  <w:rPr>
                    <w:b/>
                    <w:color w:val="000000"/>
                    <w:sz w:val="28"/>
                    <w:szCs w:val="28"/>
                  </w:rPr>
                </w:rPrChange>
              </w:rPr>
              <w:tab/>
            </w:r>
            <w:r>
              <w:fldChar w:fldCharType="begin"/>
            </w:r>
            <w:r>
              <w:instrText xml:space="preserve"> PAGEREF _1egqt2p \h </w:instrText>
            </w:r>
          </w:ins>
          <w:ins w:author="Parth Patel" w:date="2021-03-25T11:36:00Z" w:id="354">
            <w:r>
              <w:fldChar w:fldCharType="separate"/>
            </w:r>
            <w:r>
              <w:rPr>
                <w:color w:val="000000"/>
                <w:rPrChange w:author="Parth Patel" w:date="2021-03-25T11:37:00Z" w:id="355">
                  <w:rPr>
                    <w:b/>
                    <w:color w:val="000000"/>
                    <w:sz w:val="28"/>
                    <w:szCs w:val="28"/>
                  </w:rPr>
                </w:rPrChange>
              </w:rPr>
              <w:t>64</w:t>
            </w:r>
            <w:r>
              <w:fldChar w:fldCharType="end"/>
            </w:r>
          </w:ins>
        </w:p>
        <w:p w:rsidRPr="009A5F99" w:rsidR="009A5F99" w:rsidRDefault="00000000" w14:paraId="1C9E708C" w14:textId="77777777">
          <w:pPr>
            <w:pBdr>
              <w:top w:val="nil"/>
              <w:left w:val="nil"/>
              <w:bottom w:val="nil"/>
              <w:right w:val="nil"/>
              <w:between w:val="nil"/>
            </w:pBdr>
            <w:tabs>
              <w:tab w:val="left" w:pos="720"/>
              <w:tab w:val="right" w:pos="9394"/>
            </w:tabs>
            <w:spacing w:after="100" w:line="360" w:lineRule="auto"/>
            <w:rPr>
              <w:ins w:author="Parth Patel" w:date="2021-03-25T11:36:00Z" w:id="356"/>
              <w:b/>
              <w:rPrChange w:author="Parth Patel" w:date="2021-03-25T11:38:00Z" w:id="357">
                <w:rPr>
                  <w:ins w:author="Parth Patel" w:date="2021-03-25T11:36:00Z" w:id="358"/>
                  <w:rFonts w:ascii="Calibri" w:hAnsi="Calibri" w:eastAsia="Calibri" w:cs="Calibri"/>
                  <w:color w:val="000000"/>
                  <w:sz w:val="22"/>
                  <w:szCs w:val="22"/>
                </w:rPr>
              </w:rPrChange>
            </w:rPr>
            <w:pPrChange w:author="Parth Patel" w:date="2021-03-25T11:38:00Z" w:id="359">
              <w:pPr>
                <w:pBdr>
                  <w:top w:val="nil"/>
                  <w:left w:val="nil"/>
                  <w:bottom w:val="nil"/>
                  <w:right w:val="nil"/>
                  <w:between w:val="nil"/>
                </w:pBdr>
                <w:tabs>
                  <w:tab w:val="left" w:pos="720"/>
                  <w:tab w:val="right" w:pos="9394"/>
                </w:tabs>
                <w:spacing w:after="100"/>
              </w:pPr>
            </w:pPrChange>
          </w:pPr>
          <w:ins w:author="Parth Patel" w:date="2021-03-25T11:36:00Z" w:id="360">
            <w:r>
              <w:rPr>
                <w:color w:val="000000"/>
                <w:rPrChange w:author="Parth Patel" w:date="2021-03-25T11:37:00Z" w:id="361">
                  <w:rPr>
                    <w:b/>
                    <w:color w:val="000000"/>
                    <w:sz w:val="28"/>
                    <w:szCs w:val="28"/>
                  </w:rPr>
                </w:rPrChange>
              </w:rPr>
              <w:t>Appendix B: Upda</w:t>
            </w:r>
            <w:r>
              <w:rPr>
                <w:color w:val="000000"/>
                <w:rPrChange w:author="Parth Patel" w:date="2021-03-25T11:37:00Z" w:id="362">
                  <w:rPr>
                    <w:b/>
                    <w:color w:val="000000"/>
                    <w:sz w:val="28"/>
                    <w:szCs w:val="28"/>
                  </w:rPr>
                </w:rPrChange>
              </w:rPr>
              <w:t>tion of Previous Code</w:t>
            </w:r>
            <w:r>
              <w:rPr>
                <w:color w:val="000000"/>
                <w:rPrChange w:author="Parth Patel" w:date="2021-03-25T11:37:00Z" w:id="363">
                  <w:rPr>
                    <w:b/>
                    <w:color w:val="000000"/>
                    <w:sz w:val="28"/>
                    <w:szCs w:val="28"/>
                  </w:rPr>
                </w:rPrChange>
              </w:rPr>
              <w:tab/>
            </w:r>
            <w:r>
              <w:fldChar w:fldCharType="begin"/>
            </w:r>
            <w:r>
              <w:instrText xml:space="preserve"> PAGEREF _3ygebqi \h </w:instrText>
            </w:r>
          </w:ins>
          <w:ins w:author="Parth Patel" w:date="2021-03-25T11:36:00Z" w:id="364">
            <w:r>
              <w:fldChar w:fldCharType="separate"/>
            </w:r>
            <w:r>
              <w:rPr>
                <w:color w:val="000000"/>
                <w:rPrChange w:author="Parth Patel" w:date="2021-03-25T11:37:00Z" w:id="365">
                  <w:rPr>
                    <w:b/>
                    <w:color w:val="000000"/>
                    <w:sz w:val="28"/>
                    <w:szCs w:val="28"/>
                  </w:rPr>
                </w:rPrChange>
              </w:rPr>
              <w:t>66</w:t>
            </w:r>
            <w:r>
              <w:fldChar w:fldCharType="end"/>
            </w:r>
          </w:ins>
        </w:p>
        <w:p w:rsidRPr="009A5F99" w:rsidR="009A5F99" w:rsidRDefault="00000000" w14:paraId="05505CEA" w14:textId="77777777">
          <w:pPr>
            <w:pBdr>
              <w:top w:val="nil"/>
              <w:left w:val="nil"/>
              <w:bottom w:val="nil"/>
              <w:right w:val="nil"/>
              <w:between w:val="nil"/>
            </w:pBdr>
            <w:tabs>
              <w:tab w:val="right" w:pos="9394"/>
            </w:tabs>
            <w:spacing w:after="100" w:line="360" w:lineRule="auto"/>
            <w:rPr>
              <w:ins w:author="Parth Patel" w:date="2021-03-25T11:36:00Z" w:id="366"/>
              <w:b/>
              <w:rPrChange w:author="Parth Patel" w:date="2021-03-25T11:37:00Z" w:id="367">
                <w:rPr>
                  <w:ins w:author="Parth Patel" w:date="2021-03-25T11:36:00Z" w:id="368"/>
                  <w:rFonts w:ascii="Calibri" w:hAnsi="Calibri" w:eastAsia="Calibri" w:cs="Calibri"/>
                  <w:color w:val="000000"/>
                  <w:sz w:val="22"/>
                  <w:szCs w:val="22"/>
                </w:rPr>
              </w:rPrChange>
            </w:rPr>
            <w:pPrChange w:author="Parth Patel" w:date="2021-03-25T11:37:00Z" w:id="369">
              <w:pPr>
                <w:pBdr>
                  <w:top w:val="nil"/>
                  <w:left w:val="nil"/>
                  <w:bottom w:val="nil"/>
                  <w:right w:val="nil"/>
                  <w:between w:val="nil"/>
                </w:pBdr>
                <w:tabs>
                  <w:tab w:val="right" w:pos="9394"/>
                </w:tabs>
                <w:spacing w:after="100"/>
              </w:pPr>
            </w:pPrChange>
          </w:pPr>
          <w:ins w:author="Parth Patel" w:date="2021-03-25T11:36:00Z" w:id="370">
            <w:r>
              <w:rPr>
                <w:color w:val="000000"/>
                <w:rPrChange w:author="Parth Patel" w:date="2021-03-25T11:37:00Z" w:id="371">
                  <w:rPr>
                    <w:b/>
                    <w:color w:val="000000"/>
                    <w:sz w:val="28"/>
                    <w:szCs w:val="28"/>
                  </w:rPr>
                </w:rPrChange>
              </w:rPr>
              <w:t>Appendix C: Sentronics FlowSonic LF Wire harness</w:t>
            </w:r>
            <w:r>
              <w:rPr>
                <w:color w:val="000000"/>
                <w:rPrChange w:author="Parth Patel" w:date="2021-03-25T11:37:00Z" w:id="372">
                  <w:rPr>
                    <w:b/>
                    <w:color w:val="000000"/>
                    <w:sz w:val="28"/>
                    <w:szCs w:val="28"/>
                  </w:rPr>
                </w:rPrChange>
              </w:rPr>
              <w:tab/>
            </w:r>
            <w:r>
              <w:fldChar w:fldCharType="begin"/>
            </w:r>
            <w:r>
              <w:instrText xml:space="preserve"> PAGEREF _2dlolyb \h </w:instrText>
            </w:r>
          </w:ins>
          <w:ins w:author="Parth Patel" w:date="2021-03-25T11:36:00Z" w:id="373">
            <w:r>
              <w:fldChar w:fldCharType="separate"/>
            </w:r>
            <w:r>
              <w:rPr>
                <w:color w:val="000000"/>
                <w:rPrChange w:author="Parth Patel" w:date="2021-03-25T11:37:00Z" w:id="374">
                  <w:rPr>
                    <w:b/>
                    <w:color w:val="000000"/>
                    <w:sz w:val="28"/>
                    <w:szCs w:val="28"/>
                  </w:rPr>
                </w:rPrChange>
              </w:rPr>
              <w:t>70</w:t>
            </w:r>
            <w:r>
              <w:fldChar w:fldCharType="end"/>
            </w:r>
          </w:ins>
        </w:p>
        <w:p w:rsidRPr="009A5F99" w:rsidR="009A5F99" w:rsidRDefault="00000000" w14:paraId="77093D5E" w14:textId="77777777">
          <w:pPr>
            <w:pBdr>
              <w:top w:val="nil"/>
              <w:left w:val="nil"/>
              <w:bottom w:val="nil"/>
              <w:right w:val="nil"/>
              <w:between w:val="nil"/>
            </w:pBdr>
            <w:tabs>
              <w:tab w:val="right" w:pos="9394"/>
            </w:tabs>
            <w:spacing w:after="100" w:line="360" w:lineRule="auto"/>
            <w:rPr>
              <w:ins w:author="Parth Patel" w:date="2021-03-25T11:36:00Z" w:id="375"/>
              <w:b/>
              <w:rPrChange w:author="Parth Patel" w:date="2021-03-25T11:37:00Z" w:id="376">
                <w:rPr>
                  <w:ins w:author="Parth Patel" w:date="2021-03-25T11:36:00Z" w:id="377"/>
                  <w:rFonts w:ascii="Calibri" w:hAnsi="Calibri" w:eastAsia="Calibri" w:cs="Calibri"/>
                  <w:color w:val="000000"/>
                  <w:sz w:val="22"/>
                  <w:szCs w:val="22"/>
                </w:rPr>
              </w:rPrChange>
            </w:rPr>
            <w:pPrChange w:author="Parth Patel" w:date="2021-03-25T11:37:00Z" w:id="378">
              <w:pPr>
                <w:pBdr>
                  <w:top w:val="nil"/>
                  <w:left w:val="nil"/>
                  <w:bottom w:val="nil"/>
                  <w:right w:val="nil"/>
                  <w:between w:val="nil"/>
                </w:pBdr>
                <w:tabs>
                  <w:tab w:val="right" w:pos="9394"/>
                </w:tabs>
                <w:spacing w:after="100"/>
              </w:pPr>
            </w:pPrChange>
          </w:pPr>
          <w:ins w:author="Parth Patel" w:date="2021-03-25T11:36:00Z" w:id="379">
            <w:r>
              <w:rPr>
                <w:color w:val="000000"/>
                <w:rPrChange w:author="Parth Patel" w:date="2021-03-25T11:37:00Z" w:id="380">
                  <w:rPr>
                    <w:b/>
                    <w:color w:val="000000"/>
                    <w:sz w:val="28"/>
                    <w:szCs w:val="28"/>
                  </w:rPr>
                </w:rPrChange>
              </w:rPr>
              <w:t>Appendix D: Python Code (Fuel Consumption Calculation)</w:t>
            </w:r>
            <w:r>
              <w:rPr>
                <w:color w:val="000000"/>
                <w:rPrChange w:author="Parth Patel" w:date="2021-03-25T11:37:00Z" w:id="381">
                  <w:rPr>
                    <w:b/>
                    <w:color w:val="000000"/>
                    <w:sz w:val="28"/>
                    <w:szCs w:val="28"/>
                  </w:rPr>
                </w:rPrChange>
              </w:rPr>
              <w:tab/>
            </w:r>
            <w:r>
              <w:fldChar w:fldCharType="begin"/>
            </w:r>
            <w:r>
              <w:instrText xml:space="preserve"> PAGEREF _sqyw64 \h </w:instrText>
            </w:r>
          </w:ins>
          <w:ins w:author="Parth Patel" w:date="2021-03-25T11:36:00Z" w:id="382">
            <w:r>
              <w:fldChar w:fldCharType="separate"/>
            </w:r>
            <w:r>
              <w:rPr>
                <w:color w:val="000000"/>
                <w:rPrChange w:author="Parth Patel" w:date="2021-03-25T11:37:00Z" w:id="383">
                  <w:rPr>
                    <w:b/>
                    <w:color w:val="000000"/>
                    <w:sz w:val="28"/>
                    <w:szCs w:val="28"/>
                  </w:rPr>
                </w:rPrChange>
              </w:rPr>
              <w:t>71</w:t>
            </w:r>
            <w:r>
              <w:fldChar w:fldCharType="end"/>
            </w:r>
          </w:ins>
        </w:p>
        <w:p w:rsidRPr="009A5F99" w:rsidR="009A5F99" w:rsidRDefault="00000000" w14:paraId="3884407A" w14:textId="77777777">
          <w:pPr>
            <w:pBdr>
              <w:top w:val="nil"/>
              <w:left w:val="nil"/>
              <w:bottom w:val="nil"/>
              <w:right w:val="nil"/>
              <w:between w:val="nil"/>
            </w:pBdr>
            <w:tabs>
              <w:tab w:val="right" w:pos="9394"/>
            </w:tabs>
            <w:spacing w:after="100" w:line="360" w:lineRule="auto"/>
            <w:rPr>
              <w:ins w:author="Parth Patel" w:date="2021-03-25T11:36:00Z" w:id="384"/>
              <w:b/>
              <w:rPrChange w:author="Parth Patel" w:date="2021-03-25T11:37:00Z" w:id="385">
                <w:rPr>
                  <w:ins w:author="Parth Patel" w:date="2021-03-25T11:36:00Z" w:id="386"/>
                  <w:rFonts w:ascii="Calibri" w:hAnsi="Calibri" w:eastAsia="Calibri" w:cs="Calibri"/>
                  <w:color w:val="000000"/>
                  <w:sz w:val="22"/>
                  <w:szCs w:val="22"/>
                </w:rPr>
              </w:rPrChange>
            </w:rPr>
            <w:pPrChange w:author="Parth Patel" w:date="2021-03-25T11:37:00Z" w:id="387">
              <w:pPr>
                <w:pBdr>
                  <w:top w:val="nil"/>
                  <w:left w:val="nil"/>
                  <w:bottom w:val="nil"/>
                  <w:right w:val="nil"/>
                  <w:between w:val="nil"/>
                </w:pBdr>
                <w:tabs>
                  <w:tab w:val="right" w:pos="9394"/>
                </w:tabs>
                <w:spacing w:after="100"/>
              </w:pPr>
            </w:pPrChange>
          </w:pPr>
          <w:ins w:author="Parth Patel" w:date="2021-03-25T11:36:00Z" w:id="388">
            <w:r>
              <w:rPr>
                <w:color w:val="000000"/>
                <w:rPrChange w:author="Parth Patel" w:date="2021-03-25T11:37:00Z" w:id="389">
                  <w:rPr>
                    <w:b/>
                    <w:color w:val="000000"/>
                    <w:sz w:val="28"/>
                    <w:szCs w:val="28"/>
                  </w:rPr>
                </w:rPrChange>
              </w:rPr>
              <w:t>Appendix E: Python Code (Neural Network Model Training)</w:t>
            </w:r>
            <w:r>
              <w:rPr>
                <w:color w:val="000000"/>
                <w:rPrChange w:author="Parth Patel" w:date="2021-03-25T11:37:00Z" w:id="390">
                  <w:rPr>
                    <w:b/>
                    <w:color w:val="000000"/>
                    <w:sz w:val="28"/>
                    <w:szCs w:val="28"/>
                  </w:rPr>
                </w:rPrChange>
              </w:rPr>
              <w:tab/>
            </w:r>
            <w:r>
              <w:fldChar w:fldCharType="begin"/>
            </w:r>
            <w:r>
              <w:instrText xml:space="preserve"> </w:instrText>
            </w:r>
            <w:r>
              <w:instrText xml:space="preserve">PAGEREF _3cqmetx \h </w:instrText>
            </w:r>
          </w:ins>
          <w:ins w:author="Parth Patel" w:date="2021-03-25T11:36:00Z" w:id="391">
            <w:r>
              <w:fldChar w:fldCharType="separate"/>
            </w:r>
            <w:r>
              <w:rPr>
                <w:color w:val="000000"/>
                <w:rPrChange w:author="Parth Patel" w:date="2021-03-25T11:37:00Z" w:id="392">
                  <w:rPr>
                    <w:b/>
                    <w:color w:val="000000"/>
                    <w:sz w:val="28"/>
                    <w:szCs w:val="28"/>
                  </w:rPr>
                </w:rPrChange>
              </w:rPr>
              <w:t>76</w:t>
            </w:r>
            <w:r>
              <w:fldChar w:fldCharType="end"/>
            </w:r>
          </w:ins>
        </w:p>
        <w:p w:rsidRPr="009A5F99" w:rsidR="009A5F99" w:rsidRDefault="00000000" w14:paraId="44AA4F94" w14:textId="77777777">
          <w:pPr>
            <w:pBdr>
              <w:top w:val="nil"/>
              <w:left w:val="nil"/>
              <w:bottom w:val="nil"/>
              <w:right w:val="nil"/>
              <w:between w:val="nil"/>
            </w:pBdr>
            <w:tabs>
              <w:tab w:val="right" w:pos="9394"/>
            </w:tabs>
            <w:spacing w:after="100" w:line="360" w:lineRule="auto"/>
            <w:rPr>
              <w:ins w:author="Parth Patel" w:date="2021-03-25T11:36:00Z" w:id="393"/>
              <w:b/>
              <w:rPrChange w:author="Parth Patel" w:date="2021-03-25T11:37:00Z" w:id="394">
                <w:rPr>
                  <w:ins w:author="Parth Patel" w:date="2021-03-25T11:36:00Z" w:id="395"/>
                  <w:rFonts w:ascii="Calibri" w:hAnsi="Calibri" w:eastAsia="Calibri" w:cs="Calibri"/>
                  <w:color w:val="000000"/>
                  <w:sz w:val="22"/>
                  <w:szCs w:val="22"/>
                </w:rPr>
              </w:rPrChange>
            </w:rPr>
            <w:pPrChange w:author="Parth Patel" w:date="2021-03-25T11:37:00Z" w:id="396">
              <w:pPr>
                <w:pBdr>
                  <w:top w:val="nil"/>
                  <w:left w:val="nil"/>
                  <w:bottom w:val="nil"/>
                  <w:right w:val="nil"/>
                  <w:between w:val="nil"/>
                </w:pBdr>
                <w:tabs>
                  <w:tab w:val="right" w:pos="9394"/>
                </w:tabs>
                <w:spacing w:after="100"/>
              </w:pPr>
            </w:pPrChange>
          </w:pPr>
          <w:ins w:author="Parth Patel" w:date="2021-03-25T11:36:00Z" w:id="397">
            <w:r>
              <w:rPr>
                <w:color w:val="000000"/>
                <w:rPrChange w:author="Parth Patel" w:date="2021-03-25T11:37:00Z" w:id="398">
                  <w:rPr>
                    <w:b/>
                    <w:color w:val="000000"/>
                    <w:sz w:val="28"/>
                    <w:szCs w:val="28"/>
                  </w:rPr>
                </w:rPrChange>
              </w:rPr>
              <w:t>Appendix F: Python Code (Functions Library ‘Testing’)</w:t>
            </w:r>
            <w:r>
              <w:rPr>
                <w:color w:val="000000"/>
                <w:rPrChange w:author="Parth Patel" w:date="2021-03-25T11:37:00Z" w:id="399">
                  <w:rPr>
                    <w:b/>
                    <w:color w:val="000000"/>
                    <w:sz w:val="28"/>
                    <w:szCs w:val="28"/>
                  </w:rPr>
                </w:rPrChange>
              </w:rPr>
              <w:tab/>
            </w:r>
            <w:r>
              <w:fldChar w:fldCharType="begin"/>
            </w:r>
            <w:r>
              <w:instrText xml:space="preserve"> PAGEREF _1rvwp1q \h </w:instrText>
            </w:r>
          </w:ins>
          <w:ins w:author="Parth Patel" w:date="2021-03-25T11:36:00Z" w:id="400">
            <w:r>
              <w:fldChar w:fldCharType="separate"/>
            </w:r>
            <w:r>
              <w:rPr>
                <w:color w:val="000000"/>
                <w:rPrChange w:author="Parth Patel" w:date="2021-03-25T11:37:00Z" w:id="401">
                  <w:rPr>
                    <w:b/>
                    <w:color w:val="000000"/>
                    <w:sz w:val="28"/>
                    <w:szCs w:val="28"/>
                  </w:rPr>
                </w:rPrChange>
              </w:rPr>
              <w:t>78</w:t>
            </w:r>
            <w:r>
              <w:fldChar w:fldCharType="end"/>
            </w:r>
          </w:ins>
        </w:p>
        <w:p w:rsidRPr="009A5F99" w:rsidR="009A5F99" w:rsidRDefault="00000000" w14:paraId="54BBB0A3" w14:textId="77777777">
          <w:pPr>
            <w:pBdr>
              <w:top w:val="nil"/>
              <w:left w:val="nil"/>
              <w:bottom w:val="nil"/>
              <w:right w:val="nil"/>
              <w:between w:val="nil"/>
            </w:pBdr>
            <w:tabs>
              <w:tab w:val="right" w:pos="9394"/>
            </w:tabs>
            <w:spacing w:after="100" w:line="360" w:lineRule="auto"/>
            <w:rPr>
              <w:ins w:author="Parth Patel" w:date="2021-03-25T11:36:00Z" w:id="402"/>
              <w:b/>
              <w:rPrChange w:author="Parth Patel" w:date="2021-03-25T11:37:00Z" w:id="403">
                <w:rPr>
                  <w:ins w:author="Parth Patel" w:date="2021-03-25T11:36:00Z" w:id="404"/>
                  <w:rFonts w:ascii="Calibri" w:hAnsi="Calibri" w:eastAsia="Calibri" w:cs="Calibri"/>
                  <w:color w:val="000000"/>
                  <w:sz w:val="22"/>
                  <w:szCs w:val="22"/>
                </w:rPr>
              </w:rPrChange>
            </w:rPr>
            <w:pPrChange w:author="Parth Patel" w:date="2021-03-25T11:37:00Z" w:id="405">
              <w:pPr>
                <w:pBdr>
                  <w:top w:val="nil"/>
                  <w:left w:val="nil"/>
                  <w:bottom w:val="nil"/>
                  <w:right w:val="nil"/>
                  <w:between w:val="nil"/>
                </w:pBdr>
                <w:tabs>
                  <w:tab w:val="right" w:pos="9394"/>
                </w:tabs>
                <w:spacing w:after="100"/>
              </w:pPr>
            </w:pPrChange>
          </w:pPr>
          <w:ins w:author="Parth Patel" w:date="2021-03-25T11:36:00Z" w:id="406">
            <w:r>
              <w:rPr>
                <w:color w:val="000000"/>
                <w:rPrChange w:author="Parth Patel" w:date="2021-03-25T11:37:00Z" w:id="407">
                  <w:rPr>
                    <w:b/>
                    <w:color w:val="000000"/>
                    <w:sz w:val="28"/>
                    <w:szCs w:val="28"/>
                  </w:rPr>
                </w:rPrChange>
              </w:rPr>
              <w:t xml:space="preserve">Appendix G: Python Code </w:t>
            </w:r>
            <w:r>
              <w:rPr>
                <w:color w:val="000000"/>
                <w:rPrChange w:author="Parth Patel" w:date="2021-03-25T11:37:00Z" w:id="408">
                  <w:rPr>
                    <w:b/>
                    <w:color w:val="000000"/>
                    <w:sz w:val="28"/>
                    <w:szCs w:val="28"/>
                  </w:rPr>
                </w:rPrChange>
              </w:rPr>
              <w:t>(RF)</w:t>
            </w:r>
            <w:r>
              <w:rPr>
                <w:color w:val="000000"/>
                <w:rPrChange w:author="Parth Patel" w:date="2021-03-25T11:37:00Z" w:id="409">
                  <w:rPr>
                    <w:b/>
                    <w:color w:val="000000"/>
                    <w:sz w:val="28"/>
                    <w:szCs w:val="28"/>
                  </w:rPr>
                </w:rPrChange>
              </w:rPr>
              <w:tab/>
            </w:r>
            <w:r>
              <w:fldChar w:fldCharType="begin"/>
            </w:r>
            <w:r>
              <w:instrText xml:space="preserve"> PAGEREF _4bvk7pj \h </w:instrText>
            </w:r>
          </w:ins>
          <w:ins w:author="Parth Patel" w:date="2021-03-25T11:36:00Z" w:id="410">
            <w:r>
              <w:fldChar w:fldCharType="separate"/>
            </w:r>
            <w:r>
              <w:rPr>
                <w:color w:val="000000"/>
                <w:rPrChange w:author="Parth Patel" w:date="2021-03-25T11:37:00Z" w:id="411">
                  <w:rPr>
                    <w:b/>
                    <w:color w:val="000000"/>
                    <w:sz w:val="28"/>
                    <w:szCs w:val="28"/>
                  </w:rPr>
                </w:rPrChange>
              </w:rPr>
              <w:t>80</w:t>
            </w:r>
            <w:r>
              <w:fldChar w:fldCharType="end"/>
            </w:r>
          </w:ins>
        </w:p>
        <w:p w:rsidRPr="009A5F99" w:rsidR="009A5F99" w:rsidRDefault="00000000" w14:paraId="3F744F2E" w14:textId="77777777">
          <w:pPr>
            <w:pBdr>
              <w:top w:val="nil"/>
              <w:left w:val="nil"/>
              <w:bottom w:val="nil"/>
              <w:right w:val="nil"/>
              <w:between w:val="nil"/>
            </w:pBdr>
            <w:tabs>
              <w:tab w:val="right" w:pos="9394"/>
            </w:tabs>
            <w:spacing w:line="360" w:lineRule="auto"/>
            <w:rPr>
              <w:del w:author="Parth Patel" w:date="2021-03-25T11:36:00Z" w:id="412"/>
              <w:b/>
              <w:sz w:val="28"/>
              <w:szCs w:val="28"/>
              <w:rPrChange w:author="Parth Patel" w:date="2021-03-25T11:37:00Z" w:id="413">
                <w:rPr>
                  <w:del w:author="Parth Patel" w:date="2021-03-25T11:36:00Z" w:id="414"/>
                  <w:rFonts w:ascii="Calibri" w:hAnsi="Calibri" w:eastAsia="Calibri" w:cs="Calibri"/>
                  <w:color w:val="000000"/>
                </w:rPr>
              </w:rPrChange>
            </w:rPr>
          </w:pPr>
          <w:del w:author="Parth Patel" w:date="2021-03-25T11:36:00Z" w:id="415">
            <w:r>
              <w:rPr>
                <w:color w:val="000000"/>
              </w:rPr>
              <w:delText>Abstract</w:delText>
            </w:r>
            <w:r>
              <w:rPr>
                <w:color w:val="000000"/>
              </w:rPr>
              <w:tab/>
            </w:r>
          </w:del>
          <w:ins w:author="Parth Patel" w:date="2021-03-25T11:36:00Z" w:id="416">
            <w:r>
              <w:fldChar w:fldCharType="begin"/>
            </w:r>
            <w:r>
              <w:instrText xml:space="preserve"> PAGEREF _2r0uhxc \h </w:instrText>
            </w:r>
          </w:ins>
          <w:ins w:author="Parth Patel" w:date="2021-03-25T11:36:00Z" w:id="417">
            <w:r>
              <w:fldChar w:fldCharType="separate"/>
            </w:r>
            <w:r>
              <w:rPr>
                <w:color w:val="000000"/>
                <w:rPrChange w:author="Parth Patel" w:date="2021-03-25T11:37:00Z" w:id="418">
                  <w:rPr>
                    <w:b/>
                    <w:color w:val="000000"/>
                  </w:rPr>
                </w:rPrChange>
              </w:rPr>
              <w:t>Error! Bookmark not defined.</w:t>
            </w:r>
          </w:ins>
          <w:del w:author="Parth Patel" w:date="2021-03-25T11:36:00Z" w:id="419">
            <w:r>
              <w:rPr>
                <w:color w:val="000000"/>
              </w:rPr>
              <w:delText>ii</w:delText>
            </w:r>
            <w:r>
              <w:fldChar w:fldCharType="end"/>
            </w:r>
          </w:del>
        </w:p>
        <w:p w:rsidRPr="009A5F99" w:rsidR="009A5F99" w:rsidRDefault="00000000" w14:paraId="6C0E7C1D" w14:textId="77777777">
          <w:pPr>
            <w:pBdr>
              <w:top w:val="nil"/>
              <w:left w:val="nil"/>
              <w:bottom w:val="nil"/>
              <w:right w:val="nil"/>
              <w:between w:val="nil"/>
            </w:pBdr>
            <w:tabs>
              <w:tab w:val="right" w:pos="9394"/>
            </w:tabs>
            <w:spacing w:line="360" w:lineRule="auto"/>
            <w:rPr>
              <w:del w:author="Parth Patel" w:date="2021-03-25T11:36:00Z" w:id="420"/>
              <w:b/>
              <w:sz w:val="28"/>
              <w:szCs w:val="28"/>
              <w:rPrChange w:author="Parth Patel" w:date="2021-03-25T11:37:00Z" w:id="421">
                <w:rPr>
                  <w:del w:author="Parth Patel" w:date="2021-03-25T11:36:00Z" w:id="422"/>
                  <w:rFonts w:ascii="Calibri" w:hAnsi="Calibri" w:eastAsia="Calibri" w:cs="Calibri"/>
                  <w:color w:val="000000"/>
                </w:rPr>
              </w:rPrChange>
            </w:rPr>
          </w:pPr>
          <w:del w:author="Parth Patel" w:date="2021-03-25T11:36:00Z" w:id="423">
            <w:r>
              <w:rPr>
                <w:color w:val="000000"/>
              </w:rPr>
              <w:delText>Acknowledgement</w:delText>
            </w:r>
            <w:r>
              <w:rPr>
                <w:color w:val="000000"/>
              </w:rPr>
              <w:tab/>
            </w:r>
          </w:del>
          <w:ins w:author="Parth Patel" w:date="2021-03-25T11:36:00Z" w:id="424">
            <w:r>
              <w:fldChar w:fldCharType="begin"/>
            </w:r>
            <w:r>
              <w:instrText xml:space="preserve"> PAGEREF _1664s55 \h </w:instrText>
            </w:r>
          </w:ins>
          <w:ins w:author="Parth Patel" w:date="2021-03-25T11:36:00Z" w:id="425">
            <w:r>
              <w:fldChar w:fldCharType="separate"/>
            </w:r>
            <w:r>
              <w:rPr>
                <w:color w:val="000000"/>
                <w:rPrChange w:author="Parth Patel" w:date="2021-03-25T11:37:00Z" w:id="426">
                  <w:rPr>
                    <w:b/>
                    <w:color w:val="000000"/>
                  </w:rPr>
                </w:rPrChange>
              </w:rPr>
              <w:t>Error! Bookmark not defined.</w:t>
            </w:r>
          </w:ins>
          <w:del w:author="Parth Patel" w:date="2021-03-25T11:36:00Z" w:id="427">
            <w:r>
              <w:rPr>
                <w:color w:val="000000"/>
              </w:rPr>
              <w:delText>iii</w:delText>
            </w:r>
            <w:r>
              <w:fldChar w:fldCharType="end"/>
            </w:r>
          </w:del>
        </w:p>
        <w:p w:rsidRPr="009A5F99" w:rsidR="009A5F99" w:rsidRDefault="00000000" w14:paraId="02BC4DAA" w14:textId="77777777">
          <w:pPr>
            <w:pBdr>
              <w:top w:val="nil"/>
              <w:left w:val="nil"/>
              <w:bottom w:val="nil"/>
              <w:right w:val="nil"/>
              <w:between w:val="nil"/>
            </w:pBdr>
            <w:tabs>
              <w:tab w:val="right" w:pos="9394"/>
            </w:tabs>
            <w:spacing w:line="360" w:lineRule="auto"/>
            <w:rPr>
              <w:del w:author="Parth Patel" w:date="2021-03-25T11:36:00Z" w:id="428"/>
              <w:b/>
              <w:sz w:val="28"/>
              <w:szCs w:val="28"/>
              <w:rPrChange w:author="Parth Patel" w:date="2021-03-25T11:37:00Z" w:id="429">
                <w:rPr>
                  <w:del w:author="Parth Patel" w:date="2021-03-25T11:36:00Z" w:id="430"/>
                  <w:rFonts w:ascii="Calibri" w:hAnsi="Calibri" w:eastAsia="Calibri" w:cs="Calibri"/>
                  <w:color w:val="000000"/>
                </w:rPr>
              </w:rPrChange>
            </w:rPr>
          </w:pPr>
          <w:del w:author="Parth Patel" w:date="2021-03-25T11:36:00Z" w:id="431">
            <w:r>
              <w:rPr>
                <w:color w:val="000000"/>
              </w:rPr>
              <w:delText>Acronyms</w:delText>
            </w:r>
            <w:r>
              <w:rPr>
                <w:color w:val="000000"/>
              </w:rPr>
              <w:tab/>
            </w:r>
          </w:del>
          <w:ins w:author="Parth Patel" w:date="2021-03-25T11:36:00Z" w:id="432">
            <w:r>
              <w:fldChar w:fldCharType="begin"/>
            </w:r>
            <w:r>
              <w:instrText xml:space="preserve"> PAGEREF _3q5sasy \h </w:instrText>
            </w:r>
          </w:ins>
          <w:ins w:author="Parth Patel" w:date="2021-03-25T11:36:00Z" w:id="433">
            <w:r>
              <w:fldChar w:fldCharType="separate"/>
            </w:r>
            <w:r>
              <w:rPr>
                <w:color w:val="000000"/>
                <w:rPrChange w:author="Parth Patel" w:date="2021-03-25T11:37:00Z" w:id="434">
                  <w:rPr>
                    <w:b/>
                    <w:color w:val="000000"/>
                  </w:rPr>
                </w:rPrChange>
              </w:rPr>
              <w:t>Error! Bookmark not defined.</w:t>
            </w:r>
          </w:ins>
          <w:del w:author="Parth Patel" w:date="2021-03-25T11:36:00Z" w:id="435">
            <w:r>
              <w:rPr>
                <w:color w:val="000000"/>
              </w:rPr>
              <w:delText>iv</w:delText>
            </w:r>
            <w:r>
              <w:fldChar w:fldCharType="end"/>
            </w:r>
          </w:del>
        </w:p>
        <w:p w:rsidRPr="009A5F99" w:rsidR="009A5F99" w:rsidRDefault="00000000" w14:paraId="0CFC203E" w14:textId="77777777">
          <w:pPr>
            <w:pBdr>
              <w:top w:val="nil"/>
              <w:left w:val="nil"/>
              <w:bottom w:val="nil"/>
              <w:right w:val="nil"/>
              <w:between w:val="nil"/>
            </w:pBdr>
            <w:tabs>
              <w:tab w:val="left" w:pos="2351"/>
              <w:tab w:val="right" w:pos="9394"/>
            </w:tabs>
            <w:spacing w:line="360" w:lineRule="auto"/>
            <w:rPr>
              <w:del w:author="Parth Patel" w:date="2021-03-25T11:36:00Z" w:id="436"/>
              <w:b/>
              <w:sz w:val="28"/>
              <w:szCs w:val="28"/>
              <w:rPrChange w:author="Parth Patel" w:date="2021-03-25T11:37:00Z" w:id="437">
                <w:rPr>
                  <w:del w:author="Parth Patel" w:date="2021-03-25T11:36:00Z" w:id="438"/>
                  <w:rFonts w:ascii="Calibri" w:hAnsi="Calibri" w:eastAsia="Calibri" w:cs="Calibri"/>
                  <w:color w:val="000000"/>
                </w:rPr>
              </w:rPrChange>
            </w:rPr>
          </w:pPr>
          <w:del w:author="Parth Patel" w:date="2021-03-25T11:36:00Z" w:id="439">
            <w:r>
              <w:rPr>
                <w:color w:val="000000"/>
              </w:rPr>
              <w:delText>Table of Contents</w:delText>
            </w:r>
            <w:r>
              <w:rPr>
                <w:color w:val="000000"/>
                <w:rPrChange w:author="Parth Patel" w:date="2021-03-25T11:37:00Z" w:id="440">
                  <w:rPr>
                    <w:rFonts w:ascii="Calibri" w:hAnsi="Calibri" w:eastAsia="Calibri" w:cs="Calibri"/>
                    <w:color w:val="000000"/>
                  </w:rPr>
                </w:rPrChange>
              </w:rPr>
              <w:tab/>
            </w:r>
            <w:r>
              <w:rPr>
                <w:color w:val="000000"/>
              </w:rPr>
              <w:delText xml:space="preserve">                                                        </w:delText>
            </w:r>
            <w:r>
              <w:rPr>
                <w:color w:val="000000"/>
              </w:rPr>
              <w:tab/>
            </w:r>
          </w:del>
          <w:ins w:author="Parth Patel" w:date="2021-03-25T11:36:00Z" w:id="441">
            <w:r>
              <w:fldChar w:fldCharType="begin"/>
            </w:r>
            <w:r>
              <w:instrText xml:space="preserve"> PAGEREF _25b2l0r \h </w:instrText>
            </w:r>
          </w:ins>
          <w:ins w:author="Parth Patel" w:date="2021-03-25T11:36:00Z" w:id="442">
            <w:r>
              <w:fldChar w:fldCharType="separate"/>
            </w:r>
            <w:r>
              <w:rPr>
                <w:color w:val="000000"/>
                <w:rPrChange w:author="Parth Patel" w:date="2021-03-25T11:37:00Z" w:id="443">
                  <w:rPr>
                    <w:b/>
                    <w:color w:val="000000"/>
                  </w:rPr>
                </w:rPrChange>
              </w:rPr>
              <w:t>Error! Bookmark not defined.</w:t>
            </w:r>
          </w:ins>
          <w:del w:author="Parth Patel" w:date="2021-03-25T11:36:00Z" w:id="444">
            <w:r>
              <w:rPr>
                <w:color w:val="000000"/>
              </w:rPr>
              <w:delText>v</w:delText>
            </w:r>
            <w:r>
              <w:fldChar w:fldCharType="end"/>
            </w:r>
          </w:del>
        </w:p>
        <w:p w:rsidRPr="009A5F99" w:rsidR="009A5F99" w:rsidRDefault="00000000" w14:paraId="3F6DA7D1" w14:textId="77777777">
          <w:pPr>
            <w:pBdr>
              <w:top w:val="nil"/>
              <w:left w:val="nil"/>
              <w:bottom w:val="nil"/>
              <w:right w:val="nil"/>
              <w:between w:val="nil"/>
            </w:pBdr>
            <w:tabs>
              <w:tab w:val="left" w:pos="1854"/>
              <w:tab w:val="right" w:pos="9394"/>
            </w:tabs>
            <w:spacing w:line="360" w:lineRule="auto"/>
            <w:rPr>
              <w:del w:author="Parth Patel" w:date="2021-03-25T11:36:00Z" w:id="445"/>
              <w:b/>
              <w:sz w:val="28"/>
              <w:szCs w:val="28"/>
              <w:rPrChange w:author="Parth Patel" w:date="2021-03-25T11:37:00Z" w:id="446">
                <w:rPr>
                  <w:del w:author="Parth Patel" w:date="2021-03-25T11:36:00Z" w:id="447"/>
                  <w:rFonts w:ascii="Calibri" w:hAnsi="Calibri" w:eastAsia="Calibri" w:cs="Calibri"/>
                  <w:color w:val="000000"/>
                </w:rPr>
              </w:rPrChange>
            </w:rPr>
          </w:pPr>
          <w:del w:author="Parth Patel" w:date="2021-03-25T11:36:00Z" w:id="448">
            <w:r>
              <w:rPr>
                <w:color w:val="000000"/>
              </w:rPr>
              <w:delText xml:space="preserve">List </w:delText>
            </w:r>
            <w:r>
              <w:rPr>
                <w:color w:val="000000"/>
              </w:rPr>
              <w:delText>of Tables</w:delText>
            </w:r>
            <w:r>
              <w:rPr>
                <w:color w:val="000000"/>
                <w:rPrChange w:author="Parth Patel" w:date="2021-03-25T11:37:00Z" w:id="449">
                  <w:rPr>
                    <w:rFonts w:ascii="Calibri" w:hAnsi="Calibri" w:eastAsia="Calibri" w:cs="Calibri"/>
                    <w:color w:val="000000"/>
                  </w:rPr>
                </w:rPrChange>
              </w:rPr>
              <w:tab/>
            </w:r>
            <w:r>
              <w:rPr>
                <w:color w:val="000000"/>
              </w:rPr>
              <w:delText xml:space="preserve">                                                           </w:delText>
            </w:r>
            <w:r>
              <w:rPr>
                <w:color w:val="000000"/>
              </w:rPr>
              <w:tab/>
            </w:r>
          </w:del>
          <w:ins w:author="Parth Patel" w:date="2021-03-25T11:36:00Z" w:id="450">
            <w:r>
              <w:fldChar w:fldCharType="begin"/>
            </w:r>
            <w:r>
              <w:instrText xml:space="preserve"> PAGEREF _kgcv8k \h </w:instrText>
            </w:r>
          </w:ins>
          <w:ins w:author="Parth Patel" w:date="2021-03-25T11:36:00Z" w:id="451">
            <w:r>
              <w:fldChar w:fldCharType="separate"/>
            </w:r>
            <w:r>
              <w:rPr>
                <w:color w:val="000000"/>
                <w:rPrChange w:author="Parth Patel" w:date="2021-03-25T11:37:00Z" w:id="452">
                  <w:rPr>
                    <w:b/>
                    <w:color w:val="000000"/>
                  </w:rPr>
                </w:rPrChange>
              </w:rPr>
              <w:t>Error! Bookmark not defined.</w:t>
            </w:r>
          </w:ins>
          <w:del w:author="Parth Patel" w:date="2021-03-25T11:36:00Z" w:id="453">
            <w:r>
              <w:rPr>
                <w:color w:val="000000"/>
              </w:rPr>
              <w:delText>xii</w:delText>
            </w:r>
            <w:r>
              <w:fldChar w:fldCharType="end"/>
            </w:r>
          </w:del>
        </w:p>
        <w:p w:rsidRPr="009A5F99" w:rsidR="009A5F99" w:rsidRDefault="00000000" w14:paraId="6CCBDDB9" w14:textId="77777777">
          <w:pPr>
            <w:pBdr>
              <w:top w:val="nil"/>
              <w:left w:val="nil"/>
              <w:bottom w:val="nil"/>
              <w:right w:val="nil"/>
              <w:between w:val="nil"/>
            </w:pBdr>
            <w:tabs>
              <w:tab w:val="right" w:pos="9356"/>
            </w:tabs>
            <w:spacing w:line="360" w:lineRule="auto"/>
            <w:rPr>
              <w:del w:author="Parth Patel" w:date="2021-03-25T11:36:00Z" w:id="454"/>
              <w:b/>
              <w:rPrChange w:author="Parth Patel" w:date="2021-03-25T11:37:00Z" w:id="455">
                <w:rPr>
                  <w:del w:author="Parth Patel" w:date="2021-03-25T11:36:00Z" w:id="456"/>
                  <w:rFonts w:ascii="Calibri" w:hAnsi="Calibri" w:eastAsia="Calibri" w:cs="Calibri"/>
                  <w:color w:val="000000"/>
                  <w:sz w:val="22"/>
                  <w:szCs w:val="22"/>
                </w:rPr>
              </w:rPrChange>
            </w:rPr>
          </w:pPr>
          <w:del w:author="Parth Patel" w:date="2021-03-25T11:36:00Z" w:id="457">
            <w:r>
              <w:rPr>
                <w:color w:val="000000"/>
                <w:rPrChange w:author="Parth Patel" w:date="2021-03-25T11:37:00Z" w:id="458">
                  <w:rPr>
                    <w:b/>
                    <w:color w:val="000000"/>
                    <w:sz w:val="28"/>
                    <w:szCs w:val="28"/>
                  </w:rPr>
                </w:rPrChange>
              </w:rPr>
              <w:delText>Chapter 1</w:delText>
            </w:r>
            <w:r>
              <w:rPr>
                <w:color w:val="000000"/>
                <w:rPrChange w:author="Parth Patel" w:date="2021-03-25T11:37:00Z" w:id="459">
                  <w:rPr>
                    <w:b/>
                    <w:color w:val="000000"/>
                    <w:sz w:val="28"/>
                    <w:szCs w:val="28"/>
                  </w:rPr>
                </w:rPrChange>
              </w:rPr>
              <w:tab/>
            </w:r>
          </w:del>
          <w:ins w:author="Parth Patel" w:date="2021-03-25T11:36:00Z" w:id="460">
            <w:r>
              <w:fldChar w:fldCharType="begin"/>
            </w:r>
            <w:r>
              <w:instrText xml:space="preserve"> PAGEREF _34g0dwd \h </w:instrText>
            </w:r>
          </w:ins>
          <w:ins w:author="Parth Patel" w:date="2021-03-25T11:36:00Z" w:id="461">
            <w:r>
              <w:fldChar w:fldCharType="separate"/>
            </w:r>
            <w:r>
              <w:rPr>
                <w:color w:val="000000"/>
                <w:rPrChange w:author="Parth Patel" w:date="2021-03-25T11:37:00Z" w:id="462">
                  <w:rPr>
                    <w:color w:val="000000"/>
                    <w:sz w:val="28"/>
                    <w:szCs w:val="28"/>
                  </w:rPr>
                </w:rPrChange>
              </w:rPr>
              <w:t>Error! Bookmark not defined.</w:t>
            </w:r>
          </w:ins>
          <w:del w:author="Parth Patel" w:date="2021-03-25T11:36:00Z" w:id="463">
            <w:r>
              <w:rPr>
                <w:color w:val="000000"/>
                <w:rPrChange w:author="Parth Patel" w:date="2021-03-25T11:37:00Z" w:id="464">
                  <w:rPr>
                    <w:b/>
                    <w:color w:val="000000"/>
                    <w:sz w:val="28"/>
                    <w:szCs w:val="28"/>
                  </w:rPr>
                </w:rPrChange>
              </w:rPr>
              <w:delText>1</w:delText>
            </w:r>
            <w:r>
              <w:fldChar w:fldCharType="end"/>
            </w:r>
          </w:del>
        </w:p>
        <w:p w:rsidRPr="009A5F99" w:rsidR="009A5F99" w:rsidRDefault="00000000" w14:paraId="6405E6D5" w14:textId="77777777">
          <w:pPr>
            <w:pBdr>
              <w:top w:val="nil"/>
              <w:left w:val="nil"/>
              <w:bottom w:val="nil"/>
              <w:right w:val="nil"/>
              <w:between w:val="nil"/>
            </w:pBdr>
            <w:tabs>
              <w:tab w:val="right" w:pos="9394"/>
            </w:tabs>
            <w:spacing w:line="360" w:lineRule="auto"/>
            <w:rPr>
              <w:del w:author="Parth Patel" w:date="2021-03-25T11:36:00Z" w:id="465"/>
              <w:b/>
              <w:rPrChange w:author="Parth Patel" w:date="2021-03-25T11:37:00Z" w:id="466">
                <w:rPr>
                  <w:del w:author="Parth Patel" w:date="2021-03-25T11:36:00Z" w:id="467"/>
                  <w:rFonts w:ascii="Calibri" w:hAnsi="Calibri" w:eastAsia="Calibri" w:cs="Calibri"/>
                  <w:color w:val="000000"/>
                  <w:sz w:val="22"/>
                  <w:szCs w:val="22"/>
                </w:rPr>
              </w:rPrChange>
            </w:rPr>
          </w:pPr>
          <w:del w:author="Parth Patel" w:date="2021-03-25T11:36:00Z" w:id="468">
            <w:r>
              <w:rPr>
                <w:color w:val="000000"/>
                <w:rPrChange w:author="Parth Patel" w:date="2021-03-25T11:37:00Z" w:id="469">
                  <w:rPr>
                    <w:b/>
                    <w:color w:val="000000"/>
                    <w:sz w:val="28"/>
                    <w:szCs w:val="28"/>
                  </w:rPr>
                </w:rPrChange>
              </w:rPr>
              <w:delText>Introduction</w:delText>
            </w:r>
            <w:r>
              <w:rPr>
                <w:color w:val="000000"/>
                <w:rPrChange w:author="Parth Patel" w:date="2021-03-25T11:37:00Z" w:id="470">
                  <w:rPr>
                    <w:b/>
                    <w:color w:val="000000"/>
                    <w:sz w:val="28"/>
                    <w:szCs w:val="28"/>
                  </w:rPr>
                </w:rPrChange>
              </w:rPr>
              <w:tab/>
            </w:r>
          </w:del>
          <w:ins w:author="Parth Patel" w:date="2021-03-25T11:36:00Z" w:id="471">
            <w:r>
              <w:fldChar w:fldCharType="begin"/>
            </w:r>
            <w:r>
              <w:instrText xml:space="preserve"> PAGEREF _1jlao46 \h </w:instrText>
            </w:r>
          </w:ins>
          <w:ins w:author="Parth Patel" w:date="2021-03-25T11:36:00Z" w:id="472">
            <w:r>
              <w:fldChar w:fldCharType="separate"/>
            </w:r>
            <w:r>
              <w:rPr>
                <w:color w:val="000000"/>
                <w:rPrChange w:author="Parth Patel" w:date="2021-03-25T11:37:00Z" w:id="473">
                  <w:rPr>
                    <w:color w:val="000000"/>
                    <w:sz w:val="28"/>
                    <w:szCs w:val="28"/>
                  </w:rPr>
                </w:rPrChange>
              </w:rPr>
              <w:t>Error! Bookmark not defined.</w:t>
            </w:r>
          </w:ins>
          <w:del w:author="Parth Patel" w:date="2021-03-25T11:36:00Z" w:id="474">
            <w:r>
              <w:rPr>
                <w:color w:val="000000"/>
                <w:rPrChange w:author="Parth Patel" w:date="2021-03-25T11:37:00Z" w:id="475">
                  <w:rPr>
                    <w:b/>
                    <w:color w:val="000000"/>
                    <w:sz w:val="28"/>
                    <w:szCs w:val="28"/>
                  </w:rPr>
                </w:rPrChange>
              </w:rPr>
              <w:delText>1</w:delText>
            </w:r>
            <w:r>
              <w:fldChar w:fldCharType="end"/>
            </w:r>
          </w:del>
        </w:p>
        <w:p w:rsidRPr="009A5F99" w:rsidR="009A5F99" w:rsidRDefault="00000000" w14:paraId="5175777C" w14:textId="77777777">
          <w:pPr>
            <w:pBdr>
              <w:top w:val="nil"/>
              <w:left w:val="nil"/>
              <w:bottom w:val="nil"/>
              <w:right w:val="nil"/>
              <w:between w:val="nil"/>
            </w:pBdr>
            <w:tabs>
              <w:tab w:val="left" w:pos="1440"/>
              <w:tab w:val="right" w:pos="9394"/>
            </w:tabs>
            <w:spacing w:line="360" w:lineRule="auto"/>
            <w:ind w:left="720"/>
            <w:rPr>
              <w:del w:author="Parth Patel" w:date="2021-03-25T11:36:00Z" w:id="476"/>
              <w:rPrChange w:author="Parth Patel" w:date="2021-03-25T11:37:00Z" w:id="477">
                <w:rPr>
                  <w:del w:author="Parth Patel" w:date="2021-03-25T11:36:00Z" w:id="478"/>
                  <w:rFonts w:ascii="Calibri" w:hAnsi="Calibri" w:eastAsia="Calibri" w:cs="Calibri"/>
                  <w:color w:val="000000"/>
                  <w:sz w:val="22"/>
                  <w:szCs w:val="22"/>
                </w:rPr>
              </w:rPrChange>
            </w:rPr>
          </w:pPr>
          <w:del w:author="Parth Patel" w:date="2021-03-25T11:36:00Z" w:id="479">
            <w:r>
              <w:rPr>
                <w:color w:val="000000"/>
              </w:rPr>
              <w:delText>1.1</w:delText>
            </w:r>
            <w:r>
              <w:rPr>
                <w:color w:val="000000"/>
                <w:rPrChange w:author="Parth Patel" w:date="2021-03-25T11:37:00Z" w:id="480">
                  <w:rPr>
                    <w:rFonts w:ascii="Calibri" w:hAnsi="Calibri" w:eastAsia="Calibri" w:cs="Calibri"/>
                    <w:color w:val="000000"/>
                    <w:sz w:val="22"/>
                    <w:szCs w:val="22"/>
                  </w:rPr>
                </w:rPrChange>
              </w:rPr>
              <w:tab/>
            </w:r>
            <w:r>
              <w:rPr>
                <w:color w:val="000000"/>
              </w:rPr>
              <w:delText>OBD-II Standard</w:delText>
            </w:r>
            <w:r>
              <w:rPr>
                <w:color w:val="000000"/>
              </w:rPr>
              <w:tab/>
            </w:r>
          </w:del>
          <w:ins w:author="Parth Patel" w:date="2021-03-25T11:36:00Z" w:id="481">
            <w:r>
              <w:fldChar w:fldCharType="begin"/>
            </w:r>
            <w:r>
              <w:instrText xml:space="preserve"> PAGEREF _43ky6rz \h </w:instrText>
            </w:r>
          </w:ins>
          <w:ins w:author="Parth Patel" w:date="2021-03-25T11:36:00Z" w:id="482">
            <w:r>
              <w:fldChar w:fldCharType="separate"/>
            </w:r>
            <w:r>
              <w:rPr>
                <w:color w:val="000000"/>
                <w:rPrChange w:author="Parth Patel" w:date="2021-03-25T11:37:00Z" w:id="483">
                  <w:rPr>
                    <w:b/>
                    <w:color w:val="000000"/>
                  </w:rPr>
                </w:rPrChange>
              </w:rPr>
              <w:t>Error! Bookmark not defined.</w:t>
            </w:r>
          </w:ins>
          <w:del w:author="Parth Patel" w:date="2021-03-25T11:36:00Z" w:id="484">
            <w:r>
              <w:rPr>
                <w:color w:val="000000"/>
              </w:rPr>
              <w:delText>1</w:delText>
            </w:r>
            <w:r>
              <w:fldChar w:fldCharType="end"/>
            </w:r>
          </w:del>
        </w:p>
        <w:p w:rsidRPr="009A5F99" w:rsidR="009A5F99" w:rsidRDefault="00000000" w14:paraId="22759E6D" w14:textId="77777777">
          <w:pPr>
            <w:pBdr>
              <w:top w:val="nil"/>
              <w:left w:val="nil"/>
              <w:bottom w:val="nil"/>
              <w:right w:val="nil"/>
              <w:between w:val="nil"/>
            </w:pBdr>
            <w:tabs>
              <w:tab w:val="left" w:pos="1440"/>
              <w:tab w:val="right" w:pos="9394"/>
            </w:tabs>
            <w:spacing w:line="360" w:lineRule="auto"/>
            <w:ind w:left="720"/>
            <w:rPr>
              <w:del w:author="Parth Patel" w:date="2021-03-25T11:36:00Z" w:id="485"/>
              <w:rPrChange w:author="Parth Patel" w:date="2021-03-25T11:37:00Z" w:id="486">
                <w:rPr>
                  <w:del w:author="Parth Patel" w:date="2021-03-25T11:36:00Z" w:id="487"/>
                  <w:rFonts w:ascii="Calibri" w:hAnsi="Calibri" w:eastAsia="Calibri" w:cs="Calibri"/>
                  <w:color w:val="000000"/>
                  <w:sz w:val="22"/>
                  <w:szCs w:val="22"/>
                </w:rPr>
              </w:rPrChange>
            </w:rPr>
          </w:pPr>
          <w:del w:author="Parth Patel" w:date="2021-03-25T11:36:00Z" w:id="488">
            <w:r>
              <w:rPr>
                <w:color w:val="000000"/>
              </w:rPr>
              <w:delText>1.2</w:delText>
            </w:r>
            <w:r>
              <w:rPr>
                <w:color w:val="000000"/>
                <w:rPrChange w:author="Parth Patel" w:date="2021-03-25T11:37:00Z" w:id="489">
                  <w:rPr>
                    <w:rFonts w:ascii="Calibri" w:hAnsi="Calibri" w:eastAsia="Calibri" w:cs="Calibri"/>
                    <w:color w:val="000000"/>
                    <w:sz w:val="22"/>
                    <w:szCs w:val="22"/>
                  </w:rPr>
                </w:rPrChange>
              </w:rPr>
              <w:tab/>
            </w:r>
            <w:r>
              <w:rPr>
                <w:color w:val="000000"/>
              </w:rPr>
              <w:delText>Objective of Project</w:delText>
            </w:r>
            <w:r>
              <w:rPr>
                <w:color w:val="000000"/>
              </w:rPr>
              <w:tab/>
            </w:r>
          </w:del>
          <w:ins w:author="Parth Patel" w:date="2021-03-25T11:36:00Z" w:id="490">
            <w:r>
              <w:fldChar w:fldCharType="begin"/>
            </w:r>
            <w:r>
              <w:instrText xml:space="preserve"> PAGEREF _2iq8gzs \h </w:instrText>
            </w:r>
          </w:ins>
          <w:ins w:author="Parth Patel" w:date="2021-03-25T11:36:00Z" w:id="491">
            <w:r>
              <w:fldChar w:fldCharType="separate"/>
            </w:r>
            <w:r>
              <w:rPr>
                <w:color w:val="000000"/>
                <w:rPrChange w:author="Parth Patel" w:date="2021-03-25T11:37:00Z" w:id="492">
                  <w:rPr>
                    <w:b/>
                    <w:color w:val="000000"/>
                  </w:rPr>
                </w:rPrChange>
              </w:rPr>
              <w:t>Error! Bookmark not defined.</w:t>
            </w:r>
          </w:ins>
          <w:del w:author="Parth Patel" w:date="2021-03-25T11:36:00Z" w:id="493">
            <w:r>
              <w:rPr>
                <w:color w:val="000000"/>
              </w:rPr>
              <w:delText>2</w:delText>
            </w:r>
            <w:r>
              <w:fldChar w:fldCharType="end"/>
            </w:r>
          </w:del>
        </w:p>
        <w:p w:rsidRPr="009A5F99" w:rsidR="009A5F99" w:rsidRDefault="00000000" w14:paraId="154B6EED" w14:textId="77777777">
          <w:pPr>
            <w:pBdr>
              <w:top w:val="nil"/>
              <w:left w:val="nil"/>
              <w:bottom w:val="nil"/>
              <w:right w:val="nil"/>
              <w:between w:val="nil"/>
            </w:pBdr>
            <w:tabs>
              <w:tab w:val="left" w:pos="1440"/>
              <w:tab w:val="right" w:pos="9394"/>
            </w:tabs>
            <w:spacing w:line="360" w:lineRule="auto"/>
            <w:ind w:left="720"/>
            <w:rPr>
              <w:del w:author="Parth Patel" w:date="2021-03-25T11:36:00Z" w:id="494"/>
              <w:rPrChange w:author="Parth Patel" w:date="2021-03-25T11:37:00Z" w:id="495">
                <w:rPr>
                  <w:del w:author="Parth Patel" w:date="2021-03-25T11:36:00Z" w:id="496"/>
                  <w:rFonts w:ascii="Calibri" w:hAnsi="Calibri" w:eastAsia="Calibri" w:cs="Calibri"/>
                  <w:color w:val="000000"/>
                  <w:sz w:val="22"/>
                  <w:szCs w:val="22"/>
                </w:rPr>
              </w:rPrChange>
            </w:rPr>
          </w:pPr>
          <w:del w:author="Parth Patel" w:date="2021-03-25T11:36:00Z" w:id="497">
            <w:r>
              <w:rPr>
                <w:color w:val="000000"/>
              </w:rPr>
              <w:delText>1.3</w:delText>
            </w:r>
            <w:r>
              <w:rPr>
                <w:color w:val="000000"/>
                <w:rPrChange w:author="Parth Patel" w:date="2021-03-25T11:37:00Z" w:id="498">
                  <w:rPr>
                    <w:rFonts w:ascii="Calibri" w:hAnsi="Calibri" w:eastAsia="Calibri" w:cs="Calibri"/>
                    <w:color w:val="000000"/>
                    <w:sz w:val="22"/>
                    <w:szCs w:val="22"/>
                  </w:rPr>
                </w:rPrChange>
              </w:rPr>
              <w:tab/>
            </w:r>
            <w:r>
              <w:rPr>
                <w:color w:val="000000"/>
              </w:rPr>
              <w:delText>Process of Collecting PIDs</w:delText>
            </w:r>
            <w:r>
              <w:rPr>
                <w:color w:val="000000"/>
              </w:rPr>
              <w:tab/>
            </w:r>
          </w:del>
          <w:ins w:author="Parth Patel" w:date="2021-03-25T11:36:00Z" w:id="499">
            <w:r>
              <w:fldChar w:fldCharType="begin"/>
            </w:r>
            <w:r>
              <w:instrText xml:space="preserve"> PAGEREF _xvir7l \h </w:instrText>
            </w:r>
          </w:ins>
          <w:ins w:author="Parth Patel" w:date="2021-03-25T11:36:00Z" w:id="500">
            <w:r>
              <w:fldChar w:fldCharType="separate"/>
            </w:r>
            <w:r>
              <w:rPr>
                <w:color w:val="000000"/>
                <w:rPrChange w:author="Parth Patel" w:date="2021-03-25T11:37:00Z" w:id="501">
                  <w:rPr>
                    <w:b/>
                    <w:color w:val="000000"/>
                  </w:rPr>
                </w:rPrChange>
              </w:rPr>
              <w:t>Error! Bookmark not defined.</w:t>
            </w:r>
          </w:ins>
          <w:del w:author="Parth Patel" w:date="2021-03-25T11:36:00Z" w:id="502">
            <w:r>
              <w:rPr>
                <w:color w:val="000000"/>
              </w:rPr>
              <w:delText>3</w:delText>
            </w:r>
            <w:r>
              <w:fldChar w:fldCharType="end"/>
            </w:r>
          </w:del>
        </w:p>
        <w:p w:rsidRPr="009A5F99" w:rsidR="009A5F99" w:rsidRDefault="00000000" w14:paraId="09EB3DD6" w14:textId="77777777">
          <w:pPr>
            <w:pBdr>
              <w:top w:val="nil"/>
              <w:left w:val="nil"/>
              <w:bottom w:val="nil"/>
              <w:right w:val="nil"/>
              <w:between w:val="nil"/>
            </w:pBdr>
            <w:tabs>
              <w:tab w:val="right" w:pos="9356"/>
            </w:tabs>
            <w:spacing w:line="360" w:lineRule="auto"/>
            <w:rPr>
              <w:del w:author="Parth Patel" w:date="2021-03-25T11:36:00Z" w:id="503"/>
              <w:b/>
              <w:rPrChange w:author="Parth Patel" w:date="2021-03-25T11:37:00Z" w:id="504">
                <w:rPr>
                  <w:del w:author="Parth Patel" w:date="2021-03-25T11:36:00Z" w:id="505"/>
                  <w:rFonts w:ascii="Calibri" w:hAnsi="Calibri" w:eastAsia="Calibri" w:cs="Calibri"/>
                  <w:color w:val="000000"/>
                  <w:sz w:val="22"/>
                  <w:szCs w:val="22"/>
                </w:rPr>
              </w:rPrChange>
            </w:rPr>
          </w:pPr>
          <w:del w:author="Parth Patel" w:date="2021-03-25T11:36:00Z" w:id="506">
            <w:r>
              <w:rPr>
                <w:color w:val="000000"/>
                <w:rPrChange w:author="Parth Patel" w:date="2021-03-25T11:37:00Z" w:id="507">
                  <w:rPr>
                    <w:b/>
                    <w:color w:val="000000"/>
                    <w:sz w:val="28"/>
                    <w:szCs w:val="28"/>
                  </w:rPr>
                </w:rPrChange>
              </w:rPr>
              <w:delText>Chapter 2</w:delText>
            </w:r>
            <w:r>
              <w:rPr>
                <w:color w:val="000000"/>
                <w:rPrChange w:author="Parth Patel" w:date="2021-03-25T11:37:00Z" w:id="508">
                  <w:rPr>
                    <w:b/>
                    <w:color w:val="000000"/>
                    <w:sz w:val="28"/>
                    <w:szCs w:val="28"/>
                  </w:rPr>
                </w:rPrChange>
              </w:rPr>
              <w:tab/>
            </w:r>
          </w:del>
          <w:ins w:author="Parth Patel" w:date="2021-03-25T11:36:00Z" w:id="509">
            <w:r>
              <w:fldChar w:fldCharType="begin"/>
            </w:r>
            <w:r>
              <w:instrText xml:space="preserve"> PAGEREF _3hv69ve \h </w:instrText>
            </w:r>
          </w:ins>
          <w:ins w:author="Parth Patel" w:date="2021-03-25T11:36:00Z" w:id="510">
            <w:r>
              <w:fldChar w:fldCharType="separate"/>
            </w:r>
            <w:r>
              <w:rPr>
                <w:color w:val="000000"/>
                <w:rPrChange w:author="Parth Patel" w:date="2021-03-25T11:37:00Z" w:id="511">
                  <w:rPr>
                    <w:color w:val="000000"/>
                    <w:sz w:val="28"/>
                    <w:szCs w:val="28"/>
                  </w:rPr>
                </w:rPrChange>
              </w:rPr>
              <w:t>Error! Bookmark not de</w:t>
            </w:r>
            <w:r>
              <w:rPr>
                <w:color w:val="000000"/>
                <w:rPrChange w:author="Parth Patel" w:date="2021-03-25T11:37:00Z" w:id="512">
                  <w:rPr>
                    <w:color w:val="000000"/>
                    <w:sz w:val="28"/>
                    <w:szCs w:val="28"/>
                  </w:rPr>
                </w:rPrChange>
              </w:rPr>
              <w:t>fined.</w:t>
            </w:r>
          </w:ins>
          <w:del w:author="Parth Patel" w:date="2021-03-25T11:36:00Z" w:id="513">
            <w:r>
              <w:rPr>
                <w:color w:val="000000"/>
                <w:rPrChange w:author="Parth Patel" w:date="2021-03-25T11:37:00Z" w:id="514">
                  <w:rPr>
                    <w:b/>
                    <w:color w:val="000000"/>
                    <w:sz w:val="28"/>
                    <w:szCs w:val="28"/>
                  </w:rPr>
                </w:rPrChange>
              </w:rPr>
              <w:delText>5</w:delText>
            </w:r>
            <w:r>
              <w:fldChar w:fldCharType="end"/>
            </w:r>
          </w:del>
        </w:p>
        <w:p w:rsidRPr="009A5F99" w:rsidR="009A5F99" w:rsidRDefault="00000000" w14:paraId="20AFF603" w14:textId="77777777">
          <w:pPr>
            <w:pBdr>
              <w:top w:val="nil"/>
              <w:left w:val="nil"/>
              <w:bottom w:val="nil"/>
              <w:right w:val="nil"/>
              <w:between w:val="nil"/>
            </w:pBdr>
            <w:tabs>
              <w:tab w:val="right" w:pos="9394"/>
            </w:tabs>
            <w:spacing w:line="360" w:lineRule="auto"/>
            <w:rPr>
              <w:del w:author="Parth Patel" w:date="2021-03-25T11:36:00Z" w:id="515"/>
              <w:b/>
              <w:rPrChange w:author="Parth Patel" w:date="2021-03-25T11:37:00Z" w:id="516">
                <w:rPr>
                  <w:del w:author="Parth Patel" w:date="2021-03-25T11:36:00Z" w:id="517"/>
                  <w:rFonts w:ascii="Calibri" w:hAnsi="Calibri" w:eastAsia="Calibri" w:cs="Calibri"/>
                  <w:color w:val="000000"/>
                  <w:sz w:val="22"/>
                  <w:szCs w:val="22"/>
                </w:rPr>
              </w:rPrChange>
            </w:rPr>
          </w:pPr>
          <w:del w:author="Parth Patel" w:date="2021-03-25T11:36:00Z" w:id="518">
            <w:r>
              <w:rPr>
                <w:color w:val="000000"/>
                <w:rPrChange w:author="Parth Patel" w:date="2021-03-25T11:37:00Z" w:id="519">
                  <w:rPr>
                    <w:b/>
                    <w:color w:val="000000"/>
                    <w:sz w:val="28"/>
                    <w:szCs w:val="28"/>
                  </w:rPr>
                </w:rPrChange>
              </w:rPr>
              <w:delText>Literature Review</w:delText>
            </w:r>
            <w:r>
              <w:rPr>
                <w:color w:val="000000"/>
                <w:rPrChange w:author="Parth Patel" w:date="2021-03-25T11:37:00Z" w:id="520">
                  <w:rPr>
                    <w:b/>
                    <w:color w:val="000000"/>
                    <w:sz w:val="28"/>
                    <w:szCs w:val="28"/>
                  </w:rPr>
                </w:rPrChange>
              </w:rPr>
              <w:tab/>
            </w:r>
          </w:del>
          <w:ins w:author="Parth Patel" w:date="2021-03-25T11:36:00Z" w:id="521">
            <w:r>
              <w:fldChar w:fldCharType="begin"/>
            </w:r>
            <w:r>
              <w:instrText xml:space="preserve"> PAGEREF _1x0gk37 \h </w:instrText>
            </w:r>
          </w:ins>
          <w:ins w:author="Parth Patel" w:date="2021-03-25T11:36:00Z" w:id="522">
            <w:r>
              <w:fldChar w:fldCharType="separate"/>
            </w:r>
            <w:r>
              <w:rPr>
                <w:color w:val="000000"/>
                <w:rPrChange w:author="Parth Patel" w:date="2021-03-25T11:37:00Z" w:id="523">
                  <w:rPr>
                    <w:color w:val="000000"/>
                    <w:sz w:val="28"/>
                    <w:szCs w:val="28"/>
                  </w:rPr>
                </w:rPrChange>
              </w:rPr>
              <w:t>Error! Bookmark not defined.</w:t>
            </w:r>
          </w:ins>
          <w:del w:author="Parth Patel" w:date="2021-03-25T11:36:00Z" w:id="524">
            <w:r>
              <w:rPr>
                <w:color w:val="000000"/>
                <w:rPrChange w:author="Parth Patel" w:date="2021-03-25T11:37:00Z" w:id="525">
                  <w:rPr>
                    <w:b/>
                    <w:color w:val="000000"/>
                    <w:sz w:val="28"/>
                    <w:szCs w:val="28"/>
                  </w:rPr>
                </w:rPrChange>
              </w:rPr>
              <w:delText>5</w:delText>
            </w:r>
            <w:r>
              <w:fldChar w:fldCharType="end"/>
            </w:r>
          </w:del>
        </w:p>
        <w:p w:rsidRPr="009A5F99" w:rsidR="009A5F99" w:rsidRDefault="00000000" w14:paraId="197D9E92" w14:textId="77777777">
          <w:pPr>
            <w:pBdr>
              <w:top w:val="nil"/>
              <w:left w:val="nil"/>
              <w:bottom w:val="nil"/>
              <w:right w:val="nil"/>
              <w:between w:val="nil"/>
            </w:pBdr>
            <w:tabs>
              <w:tab w:val="left" w:pos="1440"/>
              <w:tab w:val="right" w:pos="9394"/>
            </w:tabs>
            <w:spacing w:line="360" w:lineRule="auto"/>
            <w:ind w:left="720"/>
            <w:rPr>
              <w:del w:author="Parth Patel" w:date="2021-03-25T11:36:00Z" w:id="526"/>
              <w:rPrChange w:author="Parth Patel" w:date="2021-03-25T11:37:00Z" w:id="527">
                <w:rPr>
                  <w:del w:author="Parth Patel" w:date="2021-03-25T11:36:00Z" w:id="528"/>
                  <w:rFonts w:ascii="Calibri" w:hAnsi="Calibri" w:eastAsia="Calibri" w:cs="Calibri"/>
                  <w:color w:val="000000"/>
                  <w:sz w:val="22"/>
                  <w:szCs w:val="22"/>
                </w:rPr>
              </w:rPrChange>
            </w:rPr>
          </w:pPr>
          <w:del w:author="Parth Patel" w:date="2021-03-25T11:36:00Z" w:id="529">
            <w:r>
              <w:rPr>
                <w:color w:val="000000"/>
              </w:rPr>
              <w:delText>2.1</w:delText>
            </w:r>
            <w:r>
              <w:rPr>
                <w:color w:val="000000"/>
                <w:rPrChange w:author="Parth Patel" w:date="2021-03-25T11:37:00Z" w:id="530">
                  <w:rPr>
                    <w:rFonts w:ascii="Calibri" w:hAnsi="Calibri" w:eastAsia="Calibri" w:cs="Calibri"/>
                    <w:color w:val="000000"/>
                    <w:sz w:val="22"/>
                    <w:szCs w:val="22"/>
                  </w:rPr>
                </w:rPrChange>
              </w:rPr>
              <w:tab/>
            </w:r>
            <w:r>
              <w:rPr>
                <w:color w:val="000000"/>
              </w:rPr>
              <w:delText>Review of Literature</w:delText>
            </w:r>
            <w:r>
              <w:rPr>
                <w:color w:val="000000"/>
              </w:rPr>
              <w:tab/>
            </w:r>
          </w:del>
          <w:ins w:author="Parth Patel" w:date="2021-03-25T11:36:00Z" w:id="531">
            <w:r>
              <w:fldChar w:fldCharType="begin"/>
            </w:r>
            <w:r>
              <w:instrText xml:space="preserve"> PAGEREF _4h042r0 \h </w:instrText>
            </w:r>
          </w:ins>
          <w:ins w:author="Parth Patel" w:date="2021-03-25T11:36:00Z" w:id="532">
            <w:r>
              <w:fldChar w:fldCharType="separate"/>
            </w:r>
            <w:r>
              <w:rPr>
                <w:color w:val="000000"/>
                <w:rPrChange w:author="Parth Patel" w:date="2021-03-25T11:37:00Z" w:id="533">
                  <w:rPr>
                    <w:b/>
                    <w:color w:val="000000"/>
                  </w:rPr>
                </w:rPrChange>
              </w:rPr>
              <w:t>Error! Bookmark not defined.</w:t>
            </w:r>
          </w:ins>
          <w:del w:author="Parth Patel" w:date="2021-03-25T11:36:00Z" w:id="534">
            <w:r>
              <w:rPr>
                <w:color w:val="000000"/>
              </w:rPr>
              <w:delText>5</w:delText>
            </w:r>
            <w:r>
              <w:fldChar w:fldCharType="end"/>
            </w:r>
          </w:del>
        </w:p>
        <w:p w:rsidRPr="009A5F99" w:rsidR="009A5F99" w:rsidRDefault="00000000" w14:paraId="0338F37A" w14:textId="77777777">
          <w:pPr>
            <w:pBdr>
              <w:top w:val="nil"/>
              <w:left w:val="nil"/>
              <w:bottom w:val="nil"/>
              <w:right w:val="nil"/>
              <w:between w:val="nil"/>
            </w:pBdr>
            <w:tabs>
              <w:tab w:val="left" w:pos="1440"/>
              <w:tab w:val="right" w:pos="9394"/>
            </w:tabs>
            <w:spacing w:line="360" w:lineRule="auto"/>
            <w:ind w:left="720"/>
            <w:rPr>
              <w:del w:author="Parth Patel" w:date="2021-03-25T11:36:00Z" w:id="535"/>
              <w:rPrChange w:author="Parth Patel" w:date="2021-03-25T11:37:00Z" w:id="536">
                <w:rPr>
                  <w:del w:author="Parth Patel" w:date="2021-03-25T11:36:00Z" w:id="537"/>
                  <w:rFonts w:ascii="Calibri" w:hAnsi="Calibri" w:eastAsia="Calibri" w:cs="Calibri"/>
                  <w:color w:val="000000"/>
                  <w:sz w:val="22"/>
                  <w:szCs w:val="22"/>
                </w:rPr>
              </w:rPrChange>
            </w:rPr>
          </w:pPr>
          <w:del w:author="Parth Patel" w:date="2021-03-25T11:36:00Z" w:id="538">
            <w:r>
              <w:rPr>
                <w:color w:val="000000"/>
              </w:rPr>
              <w:delText>2.2</w:delText>
            </w:r>
            <w:r>
              <w:rPr>
                <w:color w:val="000000"/>
                <w:rPrChange w:author="Parth Patel" w:date="2021-03-25T11:37:00Z" w:id="539">
                  <w:rPr>
                    <w:rFonts w:ascii="Calibri" w:hAnsi="Calibri" w:eastAsia="Calibri" w:cs="Calibri"/>
                    <w:color w:val="000000"/>
                    <w:sz w:val="22"/>
                    <w:szCs w:val="22"/>
                  </w:rPr>
                </w:rPrChange>
              </w:rPr>
              <w:tab/>
            </w:r>
            <w:r>
              <w:rPr>
                <w:color w:val="000000"/>
              </w:rPr>
              <w:delText>Conclusion from Literature Review</w:delText>
            </w:r>
            <w:r>
              <w:rPr>
                <w:color w:val="000000"/>
              </w:rPr>
              <w:tab/>
            </w:r>
          </w:del>
          <w:ins w:author="Parth Patel" w:date="2021-03-25T11:36:00Z" w:id="540">
            <w:r>
              <w:fldChar w:fldCharType="begin"/>
            </w:r>
            <w:r>
              <w:instrText xml:space="preserve"> PAGEREF _2w5ecyt \h </w:instrText>
            </w:r>
          </w:ins>
          <w:ins w:author="Parth Patel" w:date="2021-03-25T11:36:00Z" w:id="541">
            <w:r>
              <w:fldChar w:fldCharType="separate"/>
            </w:r>
            <w:r>
              <w:rPr>
                <w:color w:val="000000"/>
                <w:rPrChange w:author="Parth Patel" w:date="2021-03-25T11:37:00Z" w:id="542">
                  <w:rPr>
                    <w:b/>
                    <w:color w:val="000000"/>
                  </w:rPr>
                </w:rPrChange>
              </w:rPr>
              <w:t>Error! Bookmark not defined.</w:t>
            </w:r>
          </w:ins>
          <w:del w:author="Parth Patel" w:date="2021-03-25T11:36:00Z" w:id="543">
            <w:r>
              <w:rPr>
                <w:color w:val="000000"/>
              </w:rPr>
              <w:delText>9</w:delText>
            </w:r>
            <w:r>
              <w:fldChar w:fldCharType="end"/>
            </w:r>
          </w:del>
        </w:p>
        <w:p w:rsidRPr="009A5F99" w:rsidR="009A5F99" w:rsidRDefault="00000000" w14:paraId="3AE137C8" w14:textId="77777777">
          <w:pPr>
            <w:pBdr>
              <w:top w:val="nil"/>
              <w:left w:val="nil"/>
              <w:bottom w:val="nil"/>
              <w:right w:val="nil"/>
              <w:between w:val="nil"/>
            </w:pBdr>
            <w:tabs>
              <w:tab w:val="right" w:pos="9356"/>
            </w:tabs>
            <w:spacing w:line="360" w:lineRule="auto"/>
            <w:rPr>
              <w:del w:author="Parth Patel" w:date="2021-03-25T11:36:00Z" w:id="544"/>
              <w:b/>
              <w:rPrChange w:author="Parth Patel" w:date="2021-03-25T11:37:00Z" w:id="545">
                <w:rPr>
                  <w:del w:author="Parth Patel" w:date="2021-03-25T11:36:00Z" w:id="546"/>
                  <w:rFonts w:ascii="Calibri" w:hAnsi="Calibri" w:eastAsia="Calibri" w:cs="Calibri"/>
                  <w:color w:val="000000"/>
                  <w:sz w:val="22"/>
                  <w:szCs w:val="22"/>
                </w:rPr>
              </w:rPrChange>
            </w:rPr>
          </w:pPr>
          <w:del w:author="Parth Patel" w:date="2021-03-25T11:36:00Z" w:id="547">
            <w:r>
              <w:rPr>
                <w:color w:val="000000"/>
                <w:rPrChange w:author="Parth Patel" w:date="2021-03-25T11:37:00Z" w:id="548">
                  <w:rPr>
                    <w:b/>
                    <w:color w:val="000000"/>
                    <w:sz w:val="28"/>
                    <w:szCs w:val="28"/>
                  </w:rPr>
                </w:rPrChange>
              </w:rPr>
              <w:delText>Chapter 3</w:delText>
            </w:r>
            <w:r>
              <w:rPr>
                <w:color w:val="000000"/>
                <w:rPrChange w:author="Parth Patel" w:date="2021-03-25T11:37:00Z" w:id="549">
                  <w:rPr>
                    <w:b/>
                    <w:color w:val="000000"/>
                    <w:sz w:val="28"/>
                    <w:szCs w:val="28"/>
                  </w:rPr>
                </w:rPrChange>
              </w:rPr>
              <w:tab/>
            </w:r>
          </w:del>
          <w:ins w:author="Parth Patel" w:date="2021-03-25T11:36:00Z" w:id="550">
            <w:r>
              <w:fldChar w:fldCharType="begin"/>
            </w:r>
            <w:r>
              <w:instrText xml:space="preserve"> PAGEREF _1baon6m \h </w:instrText>
            </w:r>
          </w:ins>
          <w:ins w:author="Parth Patel" w:date="2021-03-25T11:36:00Z" w:id="551">
            <w:r>
              <w:fldChar w:fldCharType="separate"/>
            </w:r>
            <w:r>
              <w:rPr>
                <w:color w:val="000000"/>
                <w:rPrChange w:author="Parth Patel" w:date="2021-03-25T11:37:00Z" w:id="552">
                  <w:rPr>
                    <w:color w:val="000000"/>
                    <w:sz w:val="28"/>
                    <w:szCs w:val="28"/>
                  </w:rPr>
                </w:rPrChange>
              </w:rPr>
              <w:t>Error! Bookmark not defined.</w:t>
            </w:r>
          </w:ins>
          <w:del w:author="Parth Patel" w:date="2021-03-25T11:36:00Z" w:id="553">
            <w:r>
              <w:rPr>
                <w:color w:val="000000"/>
                <w:rPrChange w:author="Parth Patel" w:date="2021-03-25T11:37:00Z" w:id="554">
                  <w:rPr>
                    <w:b/>
                    <w:color w:val="000000"/>
                    <w:sz w:val="28"/>
                    <w:szCs w:val="28"/>
                  </w:rPr>
                </w:rPrChange>
              </w:rPr>
              <w:delText>10</w:delText>
            </w:r>
            <w:r>
              <w:fldChar w:fldCharType="end"/>
            </w:r>
          </w:del>
        </w:p>
        <w:p w:rsidRPr="009A5F99" w:rsidR="009A5F99" w:rsidRDefault="00000000" w14:paraId="6D25D0CB" w14:textId="77777777">
          <w:pPr>
            <w:pBdr>
              <w:top w:val="nil"/>
              <w:left w:val="nil"/>
              <w:bottom w:val="nil"/>
              <w:right w:val="nil"/>
              <w:between w:val="nil"/>
            </w:pBdr>
            <w:tabs>
              <w:tab w:val="right" w:pos="9394"/>
            </w:tabs>
            <w:spacing w:line="360" w:lineRule="auto"/>
            <w:rPr>
              <w:del w:author="Parth Patel" w:date="2021-03-25T11:36:00Z" w:id="555"/>
              <w:b/>
              <w:rPrChange w:author="Parth Patel" w:date="2021-03-25T11:37:00Z" w:id="556">
                <w:rPr>
                  <w:del w:author="Parth Patel" w:date="2021-03-25T11:36:00Z" w:id="557"/>
                  <w:rFonts w:ascii="Calibri" w:hAnsi="Calibri" w:eastAsia="Calibri" w:cs="Calibri"/>
                  <w:color w:val="000000"/>
                  <w:sz w:val="22"/>
                  <w:szCs w:val="22"/>
                </w:rPr>
              </w:rPrChange>
            </w:rPr>
          </w:pPr>
          <w:del w:author="Parth Patel" w:date="2021-03-25T11:36:00Z" w:id="558">
            <w:r>
              <w:rPr>
                <w:color w:val="000000"/>
                <w:rPrChange w:author="Parth Patel" w:date="2021-03-25T11:37:00Z" w:id="559">
                  <w:rPr>
                    <w:b/>
                    <w:color w:val="000000"/>
                    <w:sz w:val="28"/>
                    <w:szCs w:val="28"/>
                  </w:rPr>
                </w:rPrChange>
              </w:rPr>
              <w:delText>Methodology</w:delText>
            </w:r>
            <w:r>
              <w:rPr>
                <w:color w:val="000000"/>
                <w:rPrChange w:author="Parth Patel" w:date="2021-03-25T11:37:00Z" w:id="560">
                  <w:rPr>
                    <w:b/>
                    <w:color w:val="000000"/>
                    <w:sz w:val="28"/>
                    <w:szCs w:val="28"/>
                  </w:rPr>
                </w:rPrChange>
              </w:rPr>
              <w:tab/>
            </w:r>
          </w:del>
          <w:ins w:author="Parth Patel" w:date="2021-03-25T11:36:00Z" w:id="561">
            <w:r>
              <w:fldChar w:fldCharType="begin"/>
            </w:r>
            <w:r>
              <w:instrText xml:space="preserve"> PAGEREF _3vac5uf \h </w:instrText>
            </w:r>
          </w:ins>
          <w:ins w:author="Parth Patel" w:date="2021-03-25T11:36:00Z" w:id="562">
            <w:r>
              <w:fldChar w:fldCharType="separate"/>
            </w:r>
            <w:r>
              <w:rPr>
                <w:color w:val="000000"/>
                <w:rPrChange w:author="Parth Patel" w:date="2021-03-25T11:37:00Z" w:id="563">
                  <w:rPr>
                    <w:color w:val="000000"/>
                    <w:sz w:val="28"/>
                    <w:szCs w:val="28"/>
                  </w:rPr>
                </w:rPrChange>
              </w:rPr>
              <w:t>Error! Bookmark not defined.</w:t>
            </w:r>
          </w:ins>
          <w:del w:author="Parth Patel" w:date="2021-03-25T11:36:00Z" w:id="564">
            <w:r>
              <w:rPr>
                <w:color w:val="000000"/>
                <w:rPrChange w:author="Parth Patel" w:date="2021-03-25T11:37:00Z" w:id="565">
                  <w:rPr>
                    <w:b/>
                    <w:color w:val="000000"/>
                    <w:sz w:val="28"/>
                    <w:szCs w:val="28"/>
                  </w:rPr>
                </w:rPrChange>
              </w:rPr>
              <w:delText>10</w:delText>
            </w:r>
            <w:r>
              <w:fldChar w:fldCharType="end"/>
            </w:r>
          </w:del>
        </w:p>
        <w:p w:rsidRPr="009A5F99" w:rsidR="009A5F99" w:rsidRDefault="00000000" w14:paraId="5EC7E41F" w14:textId="77777777">
          <w:pPr>
            <w:pBdr>
              <w:top w:val="nil"/>
              <w:left w:val="nil"/>
              <w:bottom w:val="nil"/>
              <w:right w:val="nil"/>
              <w:between w:val="nil"/>
            </w:pBdr>
            <w:tabs>
              <w:tab w:val="left" w:pos="1440"/>
              <w:tab w:val="right" w:pos="9394"/>
            </w:tabs>
            <w:spacing w:line="360" w:lineRule="auto"/>
            <w:ind w:left="720"/>
            <w:rPr>
              <w:del w:author="Parth Patel" w:date="2021-03-25T11:36:00Z" w:id="566"/>
              <w:rPrChange w:author="Parth Patel" w:date="2021-03-25T11:37:00Z" w:id="567">
                <w:rPr>
                  <w:del w:author="Parth Patel" w:date="2021-03-25T11:36:00Z" w:id="568"/>
                  <w:rFonts w:ascii="Calibri" w:hAnsi="Calibri" w:eastAsia="Calibri" w:cs="Calibri"/>
                  <w:color w:val="000000"/>
                  <w:sz w:val="22"/>
                  <w:szCs w:val="22"/>
                </w:rPr>
              </w:rPrChange>
            </w:rPr>
          </w:pPr>
          <w:del w:author="Parth Patel" w:date="2021-03-25T11:36:00Z" w:id="569">
            <w:r>
              <w:rPr>
                <w:color w:val="000000"/>
              </w:rPr>
              <w:delText>3.1</w:delText>
            </w:r>
            <w:r>
              <w:rPr>
                <w:color w:val="000000"/>
                <w:rPrChange w:author="Parth Patel" w:date="2021-03-25T11:37:00Z" w:id="570">
                  <w:rPr>
                    <w:rFonts w:ascii="Calibri" w:hAnsi="Calibri" w:eastAsia="Calibri" w:cs="Calibri"/>
                    <w:color w:val="000000"/>
                    <w:sz w:val="22"/>
                    <w:szCs w:val="22"/>
                  </w:rPr>
                </w:rPrChange>
              </w:rPr>
              <w:tab/>
            </w:r>
            <w:r>
              <w:rPr>
                <w:color w:val="000000"/>
              </w:rPr>
              <w:delText>Post Data Analysis Structure</w:delText>
            </w:r>
            <w:r>
              <w:rPr>
                <w:color w:val="000000"/>
              </w:rPr>
              <w:tab/>
            </w:r>
          </w:del>
          <w:ins w:author="Parth Patel" w:date="2021-03-25T11:36:00Z" w:id="571">
            <w:r>
              <w:fldChar w:fldCharType="begin"/>
            </w:r>
            <w:r>
              <w:instrText xml:space="preserve"> PAGEREF _2afmg28 \h </w:instrText>
            </w:r>
          </w:ins>
          <w:ins w:author="Parth Patel" w:date="2021-03-25T11:36:00Z" w:id="572">
            <w:r>
              <w:fldChar w:fldCharType="separate"/>
            </w:r>
            <w:r>
              <w:rPr>
                <w:color w:val="000000"/>
                <w:rPrChange w:author="Parth Patel" w:date="2021-03-25T11:37:00Z" w:id="573">
                  <w:rPr>
                    <w:b/>
                    <w:color w:val="000000"/>
                  </w:rPr>
                </w:rPrChange>
              </w:rPr>
              <w:t>Error! Bookmark not defined.</w:t>
            </w:r>
          </w:ins>
          <w:del w:author="Parth Patel" w:date="2021-03-25T11:36:00Z" w:id="574">
            <w:r>
              <w:rPr>
                <w:color w:val="000000"/>
              </w:rPr>
              <w:delText>10</w:delText>
            </w:r>
            <w:r>
              <w:fldChar w:fldCharType="end"/>
            </w:r>
          </w:del>
        </w:p>
        <w:p w:rsidRPr="009A5F99" w:rsidR="009A5F99" w:rsidRDefault="00000000" w14:paraId="35875427" w14:textId="77777777">
          <w:pPr>
            <w:pBdr>
              <w:top w:val="nil"/>
              <w:left w:val="nil"/>
              <w:bottom w:val="nil"/>
              <w:right w:val="nil"/>
              <w:between w:val="nil"/>
            </w:pBdr>
            <w:tabs>
              <w:tab w:val="left" w:pos="1440"/>
              <w:tab w:val="right" w:pos="9394"/>
            </w:tabs>
            <w:spacing w:line="360" w:lineRule="auto"/>
            <w:ind w:left="720"/>
            <w:rPr>
              <w:del w:author="Parth Patel" w:date="2021-03-25T11:36:00Z" w:id="575"/>
              <w:rPrChange w:author="Parth Patel" w:date="2021-03-25T11:37:00Z" w:id="576">
                <w:rPr>
                  <w:del w:author="Parth Patel" w:date="2021-03-25T11:36:00Z" w:id="577"/>
                  <w:rFonts w:ascii="Calibri" w:hAnsi="Calibri" w:eastAsia="Calibri" w:cs="Calibri"/>
                  <w:color w:val="000000"/>
                  <w:sz w:val="22"/>
                  <w:szCs w:val="22"/>
                </w:rPr>
              </w:rPrChange>
            </w:rPr>
          </w:pPr>
          <w:del w:author="Parth Patel" w:date="2021-03-25T11:36:00Z" w:id="578">
            <w:r>
              <w:rPr>
                <w:color w:val="000000"/>
              </w:rPr>
              <w:delText>3.2</w:delText>
            </w:r>
            <w:r>
              <w:rPr>
                <w:color w:val="000000"/>
                <w:rPrChange w:author="Parth Patel" w:date="2021-03-25T11:37:00Z" w:id="579">
                  <w:rPr>
                    <w:rFonts w:ascii="Calibri" w:hAnsi="Calibri" w:eastAsia="Calibri" w:cs="Calibri"/>
                    <w:color w:val="000000"/>
                    <w:sz w:val="22"/>
                    <w:szCs w:val="22"/>
                  </w:rPr>
                </w:rPrChange>
              </w:rPr>
              <w:tab/>
            </w:r>
            <w:r>
              <w:rPr>
                <w:color w:val="000000"/>
              </w:rPr>
              <w:delText>Experimental Vehicle Setup</w:delText>
            </w:r>
            <w:r>
              <w:rPr>
                <w:color w:val="000000"/>
              </w:rPr>
              <w:tab/>
            </w:r>
          </w:del>
          <w:ins w:author="Parth Patel" w:date="2021-03-25T11:36:00Z" w:id="580">
            <w:r>
              <w:fldChar w:fldCharType="begin"/>
            </w:r>
            <w:r>
              <w:instrText xml:space="preserve"> PAGEREF _pkwqa1 </w:instrText>
            </w:r>
            <w:r>
              <w:instrText xml:space="preserve">\h </w:instrText>
            </w:r>
          </w:ins>
          <w:ins w:author="Parth Patel" w:date="2021-03-25T11:36:00Z" w:id="581">
            <w:r>
              <w:fldChar w:fldCharType="separate"/>
            </w:r>
            <w:r>
              <w:rPr>
                <w:color w:val="000000"/>
                <w:rPrChange w:author="Parth Patel" w:date="2021-03-25T11:37:00Z" w:id="582">
                  <w:rPr>
                    <w:b/>
                    <w:color w:val="000000"/>
                  </w:rPr>
                </w:rPrChange>
              </w:rPr>
              <w:t>Error! Bookmark not defined.</w:t>
            </w:r>
          </w:ins>
          <w:del w:author="Parth Patel" w:date="2021-03-25T11:36:00Z" w:id="583">
            <w:r>
              <w:rPr>
                <w:color w:val="000000"/>
              </w:rPr>
              <w:delText>11</w:delText>
            </w:r>
            <w:r>
              <w:fldChar w:fldCharType="end"/>
            </w:r>
          </w:del>
        </w:p>
        <w:p w:rsidRPr="009A5F99" w:rsidR="009A5F99" w:rsidRDefault="00000000" w14:paraId="23B41C4F" w14:textId="77777777">
          <w:pPr>
            <w:pBdr>
              <w:top w:val="nil"/>
              <w:left w:val="nil"/>
              <w:bottom w:val="nil"/>
              <w:right w:val="nil"/>
              <w:between w:val="nil"/>
            </w:pBdr>
            <w:tabs>
              <w:tab w:val="left" w:pos="1440"/>
              <w:tab w:val="right" w:pos="9394"/>
            </w:tabs>
            <w:spacing w:line="360" w:lineRule="auto"/>
            <w:ind w:left="720"/>
            <w:rPr>
              <w:del w:author="Parth Patel" w:date="2021-03-25T11:36:00Z" w:id="584"/>
              <w:rPrChange w:author="Parth Patel" w:date="2021-03-25T11:37:00Z" w:id="585">
                <w:rPr>
                  <w:del w:author="Parth Patel" w:date="2021-03-25T11:36:00Z" w:id="586"/>
                  <w:rFonts w:ascii="Calibri" w:hAnsi="Calibri" w:eastAsia="Calibri" w:cs="Calibri"/>
                  <w:color w:val="000000"/>
                  <w:sz w:val="22"/>
                  <w:szCs w:val="22"/>
                </w:rPr>
              </w:rPrChange>
            </w:rPr>
          </w:pPr>
          <w:del w:author="Parth Patel" w:date="2021-03-25T11:36:00Z" w:id="587">
            <w:r>
              <w:rPr>
                <w:color w:val="000000"/>
              </w:rPr>
              <w:delText>3.3</w:delText>
            </w:r>
            <w:r>
              <w:rPr>
                <w:color w:val="000000"/>
                <w:rPrChange w:author="Parth Patel" w:date="2021-03-25T11:37:00Z" w:id="588">
                  <w:rPr>
                    <w:rFonts w:ascii="Calibri" w:hAnsi="Calibri" w:eastAsia="Calibri" w:cs="Calibri"/>
                    <w:color w:val="000000"/>
                    <w:sz w:val="22"/>
                    <w:szCs w:val="22"/>
                  </w:rPr>
                </w:rPrChange>
              </w:rPr>
              <w:tab/>
            </w:r>
            <w:r>
              <w:rPr>
                <w:color w:val="000000"/>
              </w:rPr>
              <w:delText>Fuel Consumption Method Identification for Different Vehicles</w:delText>
            </w:r>
            <w:r>
              <w:rPr>
                <w:color w:val="000000"/>
              </w:rPr>
              <w:tab/>
            </w:r>
          </w:del>
          <w:ins w:author="Parth Patel" w:date="2021-03-25T11:36:00Z" w:id="589">
            <w:r>
              <w:fldChar w:fldCharType="begin"/>
            </w:r>
            <w:r>
              <w:instrText xml:space="preserve"> PAGEREF _39kk8xu \h </w:instrText>
            </w:r>
          </w:ins>
          <w:ins w:author="Parth Patel" w:date="2021-03-25T11:36:00Z" w:id="590">
            <w:r>
              <w:fldChar w:fldCharType="separate"/>
            </w:r>
            <w:r>
              <w:rPr>
                <w:color w:val="000000"/>
                <w:rPrChange w:author="Parth Patel" w:date="2021-03-25T11:37:00Z" w:id="591">
                  <w:rPr>
                    <w:b/>
                    <w:color w:val="000000"/>
                  </w:rPr>
                </w:rPrChange>
              </w:rPr>
              <w:t>Error! Bookmark not defined.</w:t>
            </w:r>
          </w:ins>
          <w:del w:author="Parth Patel" w:date="2021-03-25T11:36:00Z" w:id="592">
            <w:r>
              <w:rPr>
                <w:color w:val="000000"/>
              </w:rPr>
              <w:delText>13</w:delText>
            </w:r>
            <w:r>
              <w:fldChar w:fldCharType="end"/>
            </w:r>
          </w:del>
        </w:p>
        <w:p w:rsidRPr="009A5F99" w:rsidR="009A5F99" w:rsidRDefault="00000000" w14:paraId="4FAEC8C2" w14:textId="77777777">
          <w:pPr>
            <w:pBdr>
              <w:top w:val="nil"/>
              <w:left w:val="nil"/>
              <w:bottom w:val="nil"/>
              <w:right w:val="nil"/>
              <w:between w:val="nil"/>
            </w:pBdr>
            <w:tabs>
              <w:tab w:val="left" w:pos="2140"/>
              <w:tab w:val="right" w:pos="9356"/>
            </w:tabs>
            <w:spacing w:line="360" w:lineRule="auto"/>
            <w:ind w:left="1440"/>
            <w:rPr>
              <w:del w:author="Parth Patel" w:date="2021-03-25T11:36:00Z" w:id="593"/>
              <w:rPrChange w:author="Parth Patel" w:date="2021-03-25T11:37:00Z" w:id="594">
                <w:rPr>
                  <w:del w:author="Parth Patel" w:date="2021-03-25T11:36:00Z" w:id="595"/>
                  <w:rFonts w:ascii="Calibri" w:hAnsi="Calibri" w:eastAsia="Calibri" w:cs="Calibri"/>
                  <w:color w:val="000000"/>
                  <w:sz w:val="22"/>
                  <w:szCs w:val="22"/>
                </w:rPr>
              </w:rPrChange>
            </w:rPr>
          </w:pPr>
          <w:del w:author="Parth Patel" w:date="2021-03-25T11:36:00Z" w:id="596">
            <w:r>
              <w:rPr>
                <w:color w:val="000000"/>
              </w:rPr>
              <w:delText>3.3.1</w:delText>
            </w:r>
            <w:r>
              <w:rPr>
                <w:color w:val="000000"/>
                <w:rPrChange w:author="Parth Patel" w:date="2021-03-25T11:37:00Z" w:id="597">
                  <w:rPr>
                    <w:rFonts w:ascii="Calibri" w:hAnsi="Calibri" w:eastAsia="Calibri" w:cs="Calibri"/>
                    <w:color w:val="000000"/>
                    <w:sz w:val="22"/>
                    <w:szCs w:val="22"/>
                  </w:rPr>
                </w:rPrChange>
              </w:rPr>
              <w:tab/>
            </w:r>
            <w:r>
              <w:rPr>
                <w:color w:val="000000"/>
              </w:rPr>
              <w:delText>Engine Fuel System Operation Status</w:delText>
            </w:r>
            <w:r>
              <w:rPr>
                <w:color w:val="000000"/>
              </w:rPr>
              <w:tab/>
            </w:r>
          </w:del>
          <w:ins w:author="Parth Patel" w:date="2021-03-25T11:36:00Z" w:id="598">
            <w:r>
              <w:fldChar w:fldCharType="begin"/>
            </w:r>
            <w:r>
              <w:instrText xml:space="preserve"> PAGEREF _1opuj5n \h </w:instrText>
            </w:r>
          </w:ins>
          <w:ins w:author="Parth Patel" w:date="2021-03-25T11:36:00Z" w:id="599">
            <w:r>
              <w:fldChar w:fldCharType="separate"/>
            </w:r>
            <w:r>
              <w:rPr>
                <w:color w:val="000000"/>
                <w:rPrChange w:author="Parth Patel" w:date="2021-03-25T11:37:00Z" w:id="600">
                  <w:rPr>
                    <w:b/>
                    <w:color w:val="000000"/>
                  </w:rPr>
                </w:rPrChange>
              </w:rPr>
              <w:t>Error! Bookmark not defined.</w:t>
            </w:r>
          </w:ins>
          <w:del w:author="Parth Patel" w:date="2021-03-25T11:36:00Z" w:id="601">
            <w:r>
              <w:rPr>
                <w:color w:val="000000"/>
              </w:rPr>
              <w:delText>14</w:delText>
            </w:r>
            <w:r>
              <w:fldChar w:fldCharType="end"/>
            </w:r>
          </w:del>
        </w:p>
        <w:p w:rsidRPr="009A5F99" w:rsidR="009A5F99" w:rsidRDefault="00000000" w14:paraId="7F588DF1" w14:textId="77777777">
          <w:pPr>
            <w:pBdr>
              <w:top w:val="nil"/>
              <w:left w:val="nil"/>
              <w:bottom w:val="nil"/>
              <w:right w:val="nil"/>
              <w:between w:val="nil"/>
            </w:pBdr>
            <w:tabs>
              <w:tab w:val="left" w:pos="2140"/>
              <w:tab w:val="right" w:pos="9356"/>
            </w:tabs>
            <w:spacing w:line="360" w:lineRule="auto"/>
            <w:ind w:left="1440"/>
            <w:rPr>
              <w:del w:author="Parth Patel" w:date="2021-03-25T11:36:00Z" w:id="602"/>
              <w:rPrChange w:author="Parth Patel" w:date="2021-03-25T11:37:00Z" w:id="603">
                <w:rPr>
                  <w:del w:author="Parth Patel" w:date="2021-03-25T11:36:00Z" w:id="604"/>
                  <w:rFonts w:ascii="Calibri" w:hAnsi="Calibri" w:eastAsia="Calibri" w:cs="Calibri"/>
                  <w:color w:val="000000"/>
                  <w:sz w:val="22"/>
                  <w:szCs w:val="22"/>
                </w:rPr>
              </w:rPrChange>
            </w:rPr>
          </w:pPr>
          <w:del w:author="Parth Patel" w:date="2021-03-25T11:36:00Z" w:id="605">
            <w:r>
              <w:rPr>
                <w:color w:val="000000"/>
              </w:rPr>
              <w:delText>3.3.2</w:delText>
            </w:r>
            <w:r>
              <w:rPr>
                <w:color w:val="000000"/>
                <w:rPrChange w:author="Parth Patel" w:date="2021-03-25T11:37:00Z" w:id="606">
                  <w:rPr>
                    <w:rFonts w:ascii="Calibri" w:hAnsi="Calibri" w:eastAsia="Calibri" w:cs="Calibri"/>
                    <w:color w:val="000000"/>
                    <w:sz w:val="22"/>
                    <w:szCs w:val="22"/>
                  </w:rPr>
                </w:rPrChange>
              </w:rPr>
              <w:tab/>
            </w:r>
            <w:r>
              <w:rPr>
                <w:color w:val="000000"/>
              </w:rPr>
              <w:delText>MAF</w:delText>
            </w:r>
            <w:r>
              <w:rPr>
                <w:color w:val="000000"/>
                <w:vertAlign w:val="subscript"/>
              </w:rPr>
              <w:delText>based</w:delText>
            </w:r>
            <w:r>
              <w:rPr>
                <w:color w:val="000000"/>
              </w:rPr>
              <w:delText xml:space="preserve"> Method</w:delText>
            </w:r>
            <w:r>
              <w:rPr>
                <w:color w:val="000000"/>
              </w:rPr>
              <w:tab/>
            </w:r>
          </w:del>
          <w:ins w:author="Parth Patel" w:date="2021-03-25T11:36:00Z" w:id="607">
            <w:r>
              <w:fldChar w:fldCharType="begin"/>
            </w:r>
            <w:r>
              <w:instrText xml:space="preserve"> PAGEREF _48pi1tg \h </w:instrText>
            </w:r>
          </w:ins>
          <w:ins w:author="Parth Patel" w:date="2021-03-25T11:36:00Z" w:id="608">
            <w:r>
              <w:fldChar w:fldCharType="separate"/>
            </w:r>
            <w:r>
              <w:rPr>
                <w:color w:val="000000"/>
                <w:rPrChange w:author="Parth Patel" w:date="2021-03-25T11:37:00Z" w:id="609">
                  <w:rPr>
                    <w:b/>
                    <w:color w:val="000000"/>
                  </w:rPr>
                </w:rPrChange>
              </w:rPr>
              <w:t xml:space="preserve">Error! Bookmark not </w:t>
            </w:r>
            <w:r>
              <w:rPr>
                <w:color w:val="000000"/>
                <w:rPrChange w:author="Parth Patel" w:date="2021-03-25T11:37:00Z" w:id="610">
                  <w:rPr>
                    <w:b/>
                    <w:color w:val="000000"/>
                  </w:rPr>
                </w:rPrChange>
              </w:rPr>
              <w:lastRenderedPageBreak/>
              <w:t>defined.</w:t>
            </w:r>
          </w:ins>
          <w:del w:author="Parth Patel" w:date="2021-03-25T11:36:00Z" w:id="611">
            <w:r>
              <w:rPr>
                <w:color w:val="000000"/>
              </w:rPr>
              <w:delText>17</w:delText>
            </w:r>
            <w:r>
              <w:fldChar w:fldCharType="end"/>
            </w:r>
          </w:del>
        </w:p>
        <w:p w:rsidRPr="009A5F99" w:rsidR="009A5F99" w:rsidRDefault="00000000" w14:paraId="034A6418" w14:textId="77777777">
          <w:pPr>
            <w:pBdr>
              <w:top w:val="nil"/>
              <w:left w:val="nil"/>
              <w:bottom w:val="nil"/>
              <w:right w:val="nil"/>
              <w:between w:val="nil"/>
            </w:pBdr>
            <w:tabs>
              <w:tab w:val="left" w:pos="2140"/>
              <w:tab w:val="right" w:pos="9356"/>
            </w:tabs>
            <w:spacing w:line="360" w:lineRule="auto"/>
            <w:ind w:left="1440"/>
            <w:rPr>
              <w:del w:author="Parth Patel" w:date="2021-03-25T11:36:00Z" w:id="612"/>
              <w:rPrChange w:author="Parth Patel" w:date="2021-03-25T11:37:00Z" w:id="613">
                <w:rPr>
                  <w:del w:author="Parth Patel" w:date="2021-03-25T11:36:00Z" w:id="614"/>
                  <w:rFonts w:ascii="Calibri" w:hAnsi="Calibri" w:eastAsia="Calibri" w:cs="Calibri"/>
                  <w:color w:val="000000"/>
                  <w:sz w:val="22"/>
                  <w:szCs w:val="22"/>
                </w:rPr>
              </w:rPrChange>
            </w:rPr>
          </w:pPr>
          <w:del w:author="Parth Patel" w:date="2021-03-25T11:36:00Z" w:id="615">
            <w:r>
              <w:rPr>
                <w:color w:val="000000"/>
              </w:rPr>
              <w:delText>3.3.3</w:delText>
            </w:r>
            <w:r>
              <w:rPr>
                <w:color w:val="000000"/>
                <w:rPrChange w:author="Parth Patel" w:date="2021-03-25T11:37:00Z" w:id="616">
                  <w:rPr>
                    <w:rFonts w:ascii="Calibri" w:hAnsi="Calibri" w:eastAsia="Calibri" w:cs="Calibri"/>
                    <w:color w:val="000000"/>
                    <w:sz w:val="22"/>
                    <w:szCs w:val="22"/>
                  </w:rPr>
                </w:rPrChange>
              </w:rPr>
              <w:tab/>
            </w:r>
            <w:r>
              <w:rPr>
                <w:color w:val="000000"/>
              </w:rPr>
              <w:delText>Speed/Density Method</w:delText>
            </w:r>
            <w:r>
              <w:rPr>
                <w:color w:val="000000"/>
              </w:rPr>
              <w:tab/>
            </w:r>
          </w:del>
          <w:ins w:author="Parth Patel" w:date="2021-03-25T11:36:00Z" w:id="617">
            <w:r>
              <w:fldChar w:fldCharType="begin"/>
            </w:r>
            <w:r>
              <w:instrText xml:space="preserve"> PAGEREF _2nusc19 \h </w:instrText>
            </w:r>
          </w:ins>
          <w:ins w:author="Parth Patel" w:date="2021-03-25T11:36:00Z" w:id="618">
            <w:r>
              <w:fldChar w:fldCharType="separate"/>
            </w:r>
            <w:r>
              <w:rPr>
                <w:color w:val="000000"/>
                <w:rPrChange w:author="Parth Patel" w:date="2021-03-25T11:37:00Z" w:id="619">
                  <w:rPr>
                    <w:b/>
                    <w:color w:val="000000"/>
                  </w:rPr>
                </w:rPrChange>
              </w:rPr>
              <w:t>Error! Bookmark not defined.</w:t>
            </w:r>
          </w:ins>
          <w:del w:author="Parth Patel" w:date="2021-03-25T11:36:00Z" w:id="620">
            <w:r>
              <w:rPr>
                <w:color w:val="000000"/>
              </w:rPr>
              <w:delText>19</w:delText>
            </w:r>
            <w:r>
              <w:fldChar w:fldCharType="end"/>
            </w:r>
          </w:del>
        </w:p>
        <w:p w:rsidRPr="009A5F99" w:rsidR="009A5F99" w:rsidRDefault="00000000" w14:paraId="57EEA4D7" w14:textId="77777777">
          <w:pPr>
            <w:pBdr>
              <w:top w:val="nil"/>
              <w:left w:val="nil"/>
              <w:bottom w:val="nil"/>
              <w:right w:val="nil"/>
              <w:between w:val="nil"/>
            </w:pBdr>
            <w:tabs>
              <w:tab w:val="left" w:pos="2140"/>
              <w:tab w:val="right" w:pos="9356"/>
            </w:tabs>
            <w:spacing w:line="360" w:lineRule="auto"/>
            <w:ind w:left="1440"/>
            <w:rPr>
              <w:del w:author="Parth Patel" w:date="2021-03-25T11:36:00Z" w:id="621"/>
              <w:rPrChange w:author="Parth Patel" w:date="2021-03-25T11:37:00Z" w:id="622">
                <w:rPr>
                  <w:del w:author="Parth Patel" w:date="2021-03-25T11:36:00Z" w:id="623"/>
                  <w:rFonts w:ascii="Calibri" w:hAnsi="Calibri" w:eastAsia="Calibri" w:cs="Calibri"/>
                  <w:color w:val="000000"/>
                  <w:sz w:val="22"/>
                  <w:szCs w:val="22"/>
                </w:rPr>
              </w:rPrChange>
            </w:rPr>
          </w:pPr>
          <w:del w:author="Parth Patel" w:date="2021-03-25T11:36:00Z" w:id="624">
            <w:r>
              <w:rPr>
                <w:color w:val="000000"/>
              </w:rPr>
              <w:delText>3.3.4</w:delText>
            </w:r>
            <w:r>
              <w:rPr>
                <w:color w:val="000000"/>
                <w:rPrChange w:author="Parth Patel" w:date="2021-03-25T11:37:00Z" w:id="625">
                  <w:rPr>
                    <w:rFonts w:ascii="Calibri" w:hAnsi="Calibri" w:eastAsia="Calibri" w:cs="Calibri"/>
                    <w:color w:val="000000"/>
                    <w:sz w:val="22"/>
                    <w:szCs w:val="22"/>
                  </w:rPr>
                </w:rPrChange>
              </w:rPr>
              <w:tab/>
            </w:r>
            <w:r>
              <w:rPr>
                <w:color w:val="000000"/>
              </w:rPr>
              <w:delText>Direct Method</w:delText>
            </w:r>
            <w:r>
              <w:rPr>
                <w:color w:val="000000"/>
              </w:rPr>
              <w:tab/>
            </w:r>
          </w:del>
          <w:ins w:author="Parth Patel" w:date="2021-03-25T11:36:00Z" w:id="626">
            <w:r>
              <w:fldChar w:fldCharType="begin"/>
            </w:r>
            <w:r>
              <w:instrText xml:space="preserve"> PAGEREF _1302m92 \h </w:instrText>
            </w:r>
          </w:ins>
          <w:ins w:author="Parth Patel" w:date="2021-03-25T11:36:00Z" w:id="627">
            <w:r>
              <w:fldChar w:fldCharType="separate"/>
            </w:r>
            <w:r>
              <w:rPr>
                <w:color w:val="000000"/>
                <w:rPrChange w:author="Parth Patel" w:date="2021-03-25T11:37:00Z" w:id="628">
                  <w:rPr>
                    <w:b/>
                    <w:color w:val="000000"/>
                  </w:rPr>
                </w:rPrChange>
              </w:rPr>
              <w:t>Error! Bookmark not defined.</w:t>
            </w:r>
          </w:ins>
          <w:del w:author="Parth Patel" w:date="2021-03-25T11:36:00Z" w:id="629">
            <w:r>
              <w:rPr>
                <w:color w:val="000000"/>
              </w:rPr>
              <w:delText>21</w:delText>
            </w:r>
            <w:r>
              <w:fldChar w:fldCharType="end"/>
            </w:r>
          </w:del>
        </w:p>
        <w:p w:rsidRPr="009A5F99" w:rsidR="009A5F99" w:rsidRDefault="00000000" w14:paraId="7936A7D1" w14:textId="77777777">
          <w:pPr>
            <w:pBdr>
              <w:top w:val="nil"/>
              <w:left w:val="nil"/>
              <w:bottom w:val="nil"/>
              <w:right w:val="nil"/>
              <w:between w:val="nil"/>
            </w:pBdr>
            <w:tabs>
              <w:tab w:val="left" w:pos="1440"/>
              <w:tab w:val="right" w:pos="9394"/>
            </w:tabs>
            <w:spacing w:line="360" w:lineRule="auto"/>
            <w:ind w:left="720"/>
            <w:rPr>
              <w:del w:author="Parth Patel" w:date="2021-03-25T11:36:00Z" w:id="630"/>
              <w:rPrChange w:author="Parth Patel" w:date="2021-03-25T11:37:00Z" w:id="631">
                <w:rPr>
                  <w:del w:author="Parth Patel" w:date="2021-03-25T11:36:00Z" w:id="632"/>
                  <w:rFonts w:ascii="Calibri" w:hAnsi="Calibri" w:eastAsia="Calibri" w:cs="Calibri"/>
                  <w:color w:val="000000"/>
                  <w:sz w:val="22"/>
                  <w:szCs w:val="22"/>
                </w:rPr>
              </w:rPrChange>
            </w:rPr>
          </w:pPr>
          <w:del w:author="Parth Patel" w:date="2021-03-25T11:36:00Z" w:id="633">
            <w:r>
              <w:rPr>
                <w:color w:val="000000"/>
              </w:rPr>
              <w:delText>3.4</w:delText>
            </w:r>
            <w:r>
              <w:rPr>
                <w:color w:val="000000"/>
                <w:rPrChange w:author="Parth Patel" w:date="2021-03-25T11:37:00Z" w:id="634">
                  <w:rPr>
                    <w:rFonts w:ascii="Calibri" w:hAnsi="Calibri" w:eastAsia="Calibri" w:cs="Calibri"/>
                    <w:color w:val="000000"/>
                    <w:sz w:val="22"/>
                    <w:szCs w:val="22"/>
                  </w:rPr>
                </w:rPrChange>
              </w:rPr>
              <w:tab/>
            </w:r>
            <w:r>
              <w:rPr>
                <w:color w:val="000000"/>
              </w:rPr>
              <w:delText>Post</w:delText>
            </w:r>
            <w:r>
              <w:rPr>
                <w:color w:val="000000"/>
              </w:rPr>
              <w:delText xml:space="preserve"> Data Processing Flow-Chart</w:delText>
            </w:r>
            <w:r>
              <w:rPr>
                <w:color w:val="000000"/>
              </w:rPr>
              <w:tab/>
            </w:r>
          </w:del>
          <w:ins w:author="Parth Patel" w:date="2021-03-25T11:36:00Z" w:id="635">
            <w:r>
              <w:fldChar w:fldCharType="begin"/>
            </w:r>
            <w:r>
              <w:instrText xml:space="preserve"> PAGEREF _3mzq4wv \h </w:instrText>
            </w:r>
          </w:ins>
          <w:ins w:author="Parth Patel" w:date="2021-03-25T11:36:00Z" w:id="636">
            <w:r>
              <w:fldChar w:fldCharType="separate"/>
            </w:r>
            <w:r>
              <w:rPr>
                <w:color w:val="000000"/>
                <w:rPrChange w:author="Parth Patel" w:date="2021-03-25T11:37:00Z" w:id="637">
                  <w:rPr>
                    <w:b/>
                    <w:color w:val="000000"/>
                  </w:rPr>
                </w:rPrChange>
              </w:rPr>
              <w:t>Error! Bookmark not defined.</w:t>
            </w:r>
          </w:ins>
          <w:del w:author="Parth Patel" w:date="2021-03-25T11:36:00Z" w:id="638">
            <w:r>
              <w:rPr>
                <w:color w:val="000000"/>
              </w:rPr>
              <w:delText>23</w:delText>
            </w:r>
            <w:r>
              <w:fldChar w:fldCharType="end"/>
            </w:r>
          </w:del>
        </w:p>
        <w:p w:rsidRPr="009A5F99" w:rsidR="009A5F99" w:rsidRDefault="00000000" w14:paraId="40D0FA5B" w14:textId="77777777">
          <w:pPr>
            <w:pBdr>
              <w:top w:val="nil"/>
              <w:left w:val="nil"/>
              <w:bottom w:val="nil"/>
              <w:right w:val="nil"/>
              <w:between w:val="nil"/>
            </w:pBdr>
            <w:tabs>
              <w:tab w:val="left" w:pos="1440"/>
              <w:tab w:val="right" w:pos="9394"/>
            </w:tabs>
            <w:spacing w:line="360" w:lineRule="auto"/>
            <w:ind w:left="720"/>
            <w:rPr>
              <w:del w:author="Parth Patel" w:date="2021-03-25T11:36:00Z" w:id="639"/>
              <w:rPrChange w:author="Parth Patel" w:date="2021-03-25T11:37:00Z" w:id="640">
                <w:rPr>
                  <w:del w:author="Parth Patel" w:date="2021-03-25T11:36:00Z" w:id="641"/>
                  <w:rFonts w:ascii="Calibri" w:hAnsi="Calibri" w:eastAsia="Calibri" w:cs="Calibri"/>
                  <w:color w:val="000000"/>
                  <w:sz w:val="22"/>
                  <w:szCs w:val="22"/>
                </w:rPr>
              </w:rPrChange>
            </w:rPr>
          </w:pPr>
          <w:del w:author="Parth Patel" w:date="2021-03-25T11:36:00Z" w:id="642">
            <w:r>
              <w:rPr>
                <w:color w:val="000000"/>
              </w:rPr>
              <w:delText>3.5</w:delText>
            </w:r>
            <w:r>
              <w:rPr>
                <w:color w:val="000000"/>
                <w:rPrChange w:author="Parth Patel" w:date="2021-03-25T11:37:00Z" w:id="643">
                  <w:rPr>
                    <w:rFonts w:ascii="Calibri" w:hAnsi="Calibri" w:eastAsia="Calibri" w:cs="Calibri"/>
                    <w:color w:val="000000"/>
                    <w:sz w:val="22"/>
                    <w:szCs w:val="22"/>
                  </w:rPr>
                </w:rPrChange>
              </w:rPr>
              <w:tab/>
            </w:r>
            <w:r>
              <w:rPr>
                <w:color w:val="000000"/>
              </w:rPr>
              <w:delText>NOx and Particulates Emissions During Idling</w:delText>
            </w:r>
            <w:r>
              <w:rPr>
                <w:color w:val="000000"/>
              </w:rPr>
              <w:tab/>
            </w:r>
          </w:del>
          <w:ins w:author="Parth Patel" w:date="2021-03-25T11:36:00Z" w:id="644">
            <w:r>
              <w:fldChar w:fldCharType="begin"/>
            </w:r>
            <w:r>
              <w:instrText xml:space="preserve"> PAGEREF _2250f4o \h </w:instrText>
            </w:r>
          </w:ins>
          <w:ins w:author="Parth Patel" w:date="2021-03-25T11:36:00Z" w:id="645">
            <w:r>
              <w:fldChar w:fldCharType="separate"/>
            </w:r>
            <w:r>
              <w:rPr>
                <w:color w:val="000000"/>
                <w:rPrChange w:author="Parth Patel" w:date="2021-03-25T11:37:00Z" w:id="646">
                  <w:rPr>
                    <w:b/>
                    <w:color w:val="000000"/>
                  </w:rPr>
                </w:rPrChange>
              </w:rPr>
              <w:t>Error! Bookmark not defined.</w:t>
            </w:r>
          </w:ins>
          <w:del w:author="Parth Patel" w:date="2021-03-25T11:36:00Z" w:id="647">
            <w:r>
              <w:rPr>
                <w:color w:val="000000"/>
              </w:rPr>
              <w:delText>26</w:delText>
            </w:r>
            <w:r>
              <w:fldChar w:fldCharType="end"/>
            </w:r>
          </w:del>
        </w:p>
        <w:p w:rsidRPr="009A5F99" w:rsidR="009A5F99" w:rsidRDefault="00000000" w14:paraId="2C215199" w14:textId="77777777">
          <w:pPr>
            <w:pBdr>
              <w:top w:val="nil"/>
              <w:left w:val="nil"/>
              <w:bottom w:val="nil"/>
              <w:right w:val="nil"/>
              <w:between w:val="nil"/>
            </w:pBdr>
            <w:tabs>
              <w:tab w:val="right" w:pos="9356"/>
            </w:tabs>
            <w:spacing w:line="360" w:lineRule="auto"/>
            <w:rPr>
              <w:del w:author="Parth Patel" w:date="2021-03-25T11:36:00Z" w:id="648"/>
              <w:b/>
              <w:rPrChange w:author="Parth Patel" w:date="2021-03-25T11:37:00Z" w:id="649">
                <w:rPr>
                  <w:del w:author="Parth Patel" w:date="2021-03-25T11:36:00Z" w:id="650"/>
                  <w:rFonts w:ascii="Calibri" w:hAnsi="Calibri" w:eastAsia="Calibri" w:cs="Calibri"/>
                  <w:color w:val="000000"/>
                  <w:sz w:val="22"/>
                  <w:szCs w:val="22"/>
                </w:rPr>
              </w:rPrChange>
            </w:rPr>
          </w:pPr>
          <w:del w:author="Parth Patel" w:date="2021-03-25T11:36:00Z" w:id="651">
            <w:r>
              <w:rPr>
                <w:color w:val="000000"/>
                <w:rPrChange w:author="Parth Patel" w:date="2021-03-25T11:37:00Z" w:id="652">
                  <w:rPr>
                    <w:b/>
                    <w:color w:val="000000"/>
                    <w:sz w:val="28"/>
                    <w:szCs w:val="28"/>
                  </w:rPr>
                </w:rPrChange>
              </w:rPr>
              <w:delText>Chapter 4</w:delText>
            </w:r>
            <w:r>
              <w:rPr>
                <w:color w:val="000000"/>
                <w:rPrChange w:author="Parth Patel" w:date="2021-03-25T11:37:00Z" w:id="653">
                  <w:rPr>
                    <w:b/>
                    <w:color w:val="000000"/>
                    <w:sz w:val="28"/>
                    <w:szCs w:val="28"/>
                  </w:rPr>
                </w:rPrChange>
              </w:rPr>
              <w:tab/>
            </w:r>
          </w:del>
          <w:ins w:author="Parth Patel" w:date="2021-03-25T11:36:00Z" w:id="654">
            <w:r>
              <w:fldChar w:fldCharType="begin"/>
            </w:r>
            <w:r>
              <w:instrText xml:space="preserve"> PAGEREF _haapch \h </w:instrText>
            </w:r>
          </w:ins>
          <w:ins w:author="Parth Patel" w:date="2021-03-25T11:36:00Z" w:id="655">
            <w:r>
              <w:fldChar w:fldCharType="separate"/>
            </w:r>
            <w:r>
              <w:rPr>
                <w:color w:val="000000"/>
                <w:rPrChange w:author="Parth Patel" w:date="2021-03-25T11:37:00Z" w:id="656">
                  <w:rPr>
                    <w:color w:val="000000"/>
                    <w:sz w:val="28"/>
                    <w:szCs w:val="28"/>
                  </w:rPr>
                </w:rPrChange>
              </w:rPr>
              <w:t>Error! Bookmark not defined.</w:t>
            </w:r>
          </w:ins>
          <w:del w:author="Parth Patel" w:date="2021-03-25T11:36:00Z" w:id="657">
            <w:r>
              <w:rPr>
                <w:color w:val="000000"/>
                <w:rPrChange w:author="Parth Patel" w:date="2021-03-25T11:37:00Z" w:id="658">
                  <w:rPr>
                    <w:b/>
                    <w:color w:val="000000"/>
                    <w:sz w:val="28"/>
                    <w:szCs w:val="28"/>
                  </w:rPr>
                </w:rPrChange>
              </w:rPr>
              <w:delText>27</w:delText>
            </w:r>
            <w:r>
              <w:fldChar w:fldCharType="end"/>
            </w:r>
          </w:del>
        </w:p>
        <w:p w:rsidRPr="009A5F99" w:rsidR="009A5F99" w:rsidRDefault="00000000" w14:paraId="15441A93" w14:textId="77777777">
          <w:pPr>
            <w:pBdr>
              <w:top w:val="nil"/>
              <w:left w:val="nil"/>
              <w:bottom w:val="nil"/>
              <w:right w:val="nil"/>
              <w:between w:val="nil"/>
            </w:pBdr>
            <w:tabs>
              <w:tab w:val="right" w:pos="9394"/>
            </w:tabs>
            <w:spacing w:line="360" w:lineRule="auto"/>
            <w:rPr>
              <w:del w:author="Parth Patel" w:date="2021-03-25T11:36:00Z" w:id="659"/>
              <w:b/>
              <w:rPrChange w:author="Parth Patel" w:date="2021-03-25T11:37:00Z" w:id="660">
                <w:rPr>
                  <w:del w:author="Parth Patel" w:date="2021-03-25T11:36:00Z" w:id="661"/>
                  <w:rFonts w:ascii="Calibri" w:hAnsi="Calibri" w:eastAsia="Calibri" w:cs="Calibri"/>
                  <w:color w:val="000000"/>
                  <w:sz w:val="22"/>
                  <w:szCs w:val="22"/>
                </w:rPr>
              </w:rPrChange>
            </w:rPr>
          </w:pPr>
          <w:del w:author="Parth Patel" w:date="2021-03-25T11:36:00Z" w:id="662">
            <w:r>
              <w:rPr>
                <w:color w:val="000000"/>
                <w:rPrChange w:author="Parth Patel" w:date="2021-03-25T11:37:00Z" w:id="663">
                  <w:rPr>
                    <w:b/>
                    <w:color w:val="000000"/>
                    <w:sz w:val="28"/>
                    <w:szCs w:val="28"/>
                  </w:rPr>
                </w:rPrChange>
              </w:rPr>
              <w:delText>Fuel Consumption Measurement and Testing</w:delText>
            </w:r>
            <w:r>
              <w:rPr>
                <w:color w:val="000000"/>
                <w:rPrChange w:author="Parth Patel" w:date="2021-03-25T11:37:00Z" w:id="664">
                  <w:rPr>
                    <w:b/>
                    <w:color w:val="000000"/>
                    <w:sz w:val="28"/>
                    <w:szCs w:val="28"/>
                  </w:rPr>
                </w:rPrChange>
              </w:rPr>
              <w:tab/>
            </w:r>
          </w:del>
          <w:ins w:author="Parth Patel" w:date="2021-03-25T11:36:00Z" w:id="665">
            <w:r>
              <w:fldChar w:fldCharType="begin"/>
            </w:r>
            <w:r>
              <w:instrText xml:space="preserve"> PAGEREF _319y80a \h </w:instrText>
            </w:r>
          </w:ins>
          <w:ins w:author="Parth Patel" w:date="2021-03-25T11:36:00Z" w:id="666">
            <w:r>
              <w:fldChar w:fldCharType="separate"/>
            </w:r>
            <w:r>
              <w:rPr>
                <w:color w:val="000000"/>
                <w:rPrChange w:author="Parth Patel" w:date="2021-03-25T11:37:00Z" w:id="667">
                  <w:rPr>
                    <w:color w:val="000000"/>
                    <w:sz w:val="28"/>
                    <w:szCs w:val="28"/>
                  </w:rPr>
                </w:rPrChange>
              </w:rPr>
              <w:t>Error! Bookmark not defined.</w:t>
            </w:r>
          </w:ins>
          <w:del w:author="Parth Patel" w:date="2021-03-25T11:36:00Z" w:id="668">
            <w:r>
              <w:rPr>
                <w:color w:val="000000"/>
                <w:rPrChange w:author="Parth Patel" w:date="2021-03-25T11:37:00Z" w:id="669">
                  <w:rPr>
                    <w:b/>
                    <w:color w:val="000000"/>
                    <w:sz w:val="28"/>
                    <w:szCs w:val="28"/>
                  </w:rPr>
                </w:rPrChange>
              </w:rPr>
              <w:delText>27</w:delText>
            </w:r>
            <w:r>
              <w:fldChar w:fldCharType="end"/>
            </w:r>
          </w:del>
        </w:p>
        <w:p w:rsidRPr="009A5F99" w:rsidR="009A5F99" w:rsidRDefault="00000000" w14:paraId="70BC3185" w14:textId="77777777">
          <w:pPr>
            <w:pBdr>
              <w:top w:val="nil"/>
              <w:left w:val="nil"/>
              <w:bottom w:val="nil"/>
              <w:right w:val="nil"/>
              <w:between w:val="nil"/>
            </w:pBdr>
            <w:tabs>
              <w:tab w:val="left" w:pos="1440"/>
              <w:tab w:val="right" w:pos="9394"/>
            </w:tabs>
            <w:spacing w:line="360" w:lineRule="auto"/>
            <w:ind w:left="720"/>
            <w:rPr>
              <w:del w:author="Parth Patel" w:date="2021-03-25T11:36:00Z" w:id="670"/>
              <w:rPrChange w:author="Parth Patel" w:date="2021-03-25T11:37:00Z" w:id="671">
                <w:rPr>
                  <w:del w:author="Parth Patel" w:date="2021-03-25T11:36:00Z" w:id="672"/>
                  <w:rFonts w:ascii="Calibri" w:hAnsi="Calibri" w:eastAsia="Calibri" w:cs="Calibri"/>
                  <w:color w:val="000000"/>
                  <w:sz w:val="22"/>
                  <w:szCs w:val="22"/>
                </w:rPr>
              </w:rPrChange>
            </w:rPr>
          </w:pPr>
          <w:del w:author="Parth Patel" w:date="2021-03-25T11:36:00Z" w:id="673">
            <w:r>
              <w:rPr>
                <w:color w:val="000000"/>
              </w:rPr>
              <w:delText>4.1</w:delText>
            </w:r>
            <w:r>
              <w:rPr>
                <w:color w:val="000000"/>
                <w:rPrChange w:author="Parth Patel" w:date="2021-03-25T11:37:00Z" w:id="674">
                  <w:rPr>
                    <w:rFonts w:ascii="Calibri" w:hAnsi="Calibri" w:eastAsia="Calibri" w:cs="Calibri"/>
                    <w:color w:val="000000"/>
                    <w:sz w:val="22"/>
                    <w:szCs w:val="22"/>
                  </w:rPr>
                </w:rPrChange>
              </w:rPr>
              <w:tab/>
            </w:r>
            <w:r>
              <w:rPr>
                <w:color w:val="000000"/>
              </w:rPr>
              <w:delText>Experimental Verification and Rectification</w:delText>
            </w:r>
            <w:r>
              <w:rPr>
                <w:color w:val="000000"/>
              </w:rPr>
              <w:tab/>
            </w:r>
          </w:del>
          <w:ins w:author="Parth Patel" w:date="2021-03-25T11:36:00Z" w:id="675">
            <w:r>
              <w:fldChar w:fldCharType="begin"/>
            </w:r>
            <w:r>
              <w:instrText xml:space="preserve"> PAGEREF _1gf8i83 \h </w:instrText>
            </w:r>
          </w:ins>
          <w:ins w:author="Parth Patel" w:date="2021-03-25T11:36:00Z" w:id="676">
            <w:r>
              <w:fldChar w:fldCharType="separate"/>
            </w:r>
            <w:r>
              <w:rPr>
                <w:color w:val="000000"/>
                <w:rPrChange w:author="Parth Patel" w:date="2021-03-25T11:37:00Z" w:id="677">
                  <w:rPr>
                    <w:b/>
                    <w:color w:val="000000"/>
                  </w:rPr>
                </w:rPrChange>
              </w:rPr>
              <w:t>Error! Bookmark not defined.</w:t>
            </w:r>
          </w:ins>
          <w:del w:author="Parth Patel" w:date="2021-03-25T11:36:00Z" w:id="678">
            <w:r>
              <w:rPr>
                <w:color w:val="000000"/>
              </w:rPr>
              <w:delText>27</w:delText>
            </w:r>
            <w:r>
              <w:fldChar w:fldCharType="end"/>
            </w:r>
          </w:del>
        </w:p>
        <w:p w:rsidRPr="009A5F99" w:rsidR="009A5F99" w:rsidRDefault="00000000" w14:paraId="7EC4BD63" w14:textId="77777777">
          <w:pPr>
            <w:pBdr>
              <w:top w:val="nil"/>
              <w:left w:val="nil"/>
              <w:bottom w:val="nil"/>
              <w:right w:val="nil"/>
              <w:between w:val="nil"/>
            </w:pBdr>
            <w:tabs>
              <w:tab w:val="left" w:pos="2140"/>
              <w:tab w:val="right" w:pos="9356"/>
            </w:tabs>
            <w:spacing w:line="360" w:lineRule="auto"/>
            <w:ind w:left="1440"/>
            <w:rPr>
              <w:del w:author="Parth Patel" w:date="2021-03-25T11:36:00Z" w:id="679"/>
              <w:rPrChange w:author="Parth Patel" w:date="2021-03-25T11:37:00Z" w:id="680">
                <w:rPr>
                  <w:del w:author="Parth Patel" w:date="2021-03-25T11:36:00Z" w:id="681"/>
                  <w:rFonts w:ascii="Calibri" w:hAnsi="Calibri" w:eastAsia="Calibri" w:cs="Calibri"/>
                  <w:color w:val="000000"/>
                  <w:sz w:val="22"/>
                  <w:szCs w:val="22"/>
                </w:rPr>
              </w:rPrChange>
            </w:rPr>
          </w:pPr>
          <w:del w:author="Parth Patel" w:date="2021-03-25T11:36:00Z" w:id="682">
            <w:r>
              <w:rPr>
                <w:color w:val="000000"/>
              </w:rPr>
              <w:delText>4.1.1</w:delText>
            </w:r>
            <w:r>
              <w:rPr>
                <w:color w:val="000000"/>
                <w:rPrChange w:author="Parth Patel" w:date="2021-03-25T11:37:00Z" w:id="683">
                  <w:rPr>
                    <w:rFonts w:ascii="Calibri" w:hAnsi="Calibri" w:eastAsia="Calibri" w:cs="Calibri"/>
                    <w:color w:val="000000"/>
                    <w:sz w:val="22"/>
                    <w:szCs w:val="22"/>
                  </w:rPr>
                </w:rPrChange>
              </w:rPr>
              <w:tab/>
            </w:r>
            <w:r>
              <w:rPr>
                <w:color w:val="000000"/>
              </w:rPr>
              <w:delText>Ultrasonic Flow Meter</w:delText>
            </w:r>
            <w:r>
              <w:rPr>
                <w:color w:val="000000"/>
              </w:rPr>
              <w:tab/>
            </w:r>
          </w:del>
          <w:ins w:author="Parth Patel" w:date="2021-03-25T11:36:00Z" w:id="684">
            <w:r>
              <w:fldChar w:fldCharType="begin"/>
            </w:r>
            <w:r>
              <w:instrText xml:space="preserve"> PAGER</w:instrText>
            </w:r>
            <w:r>
              <w:instrText xml:space="preserve">EF _40ew0vw \h </w:instrText>
            </w:r>
          </w:ins>
          <w:ins w:author="Parth Patel" w:date="2021-03-25T11:36:00Z" w:id="685">
            <w:r>
              <w:fldChar w:fldCharType="separate"/>
            </w:r>
            <w:r>
              <w:rPr>
                <w:color w:val="000000"/>
                <w:rPrChange w:author="Parth Patel" w:date="2021-03-25T11:37:00Z" w:id="686">
                  <w:rPr>
                    <w:b/>
                    <w:color w:val="000000"/>
                  </w:rPr>
                </w:rPrChange>
              </w:rPr>
              <w:t>Error! Bookmark not defined.</w:t>
            </w:r>
          </w:ins>
          <w:del w:author="Parth Patel" w:date="2021-03-25T11:36:00Z" w:id="687">
            <w:r>
              <w:rPr>
                <w:color w:val="000000"/>
              </w:rPr>
              <w:delText>27</w:delText>
            </w:r>
            <w:r>
              <w:fldChar w:fldCharType="end"/>
            </w:r>
          </w:del>
        </w:p>
        <w:p w:rsidRPr="009A5F99" w:rsidR="009A5F99" w:rsidRDefault="00000000" w14:paraId="5CA28BC1" w14:textId="77777777">
          <w:pPr>
            <w:pBdr>
              <w:top w:val="nil"/>
              <w:left w:val="nil"/>
              <w:bottom w:val="nil"/>
              <w:right w:val="nil"/>
              <w:between w:val="nil"/>
            </w:pBdr>
            <w:tabs>
              <w:tab w:val="left" w:pos="1440"/>
              <w:tab w:val="right" w:pos="9394"/>
            </w:tabs>
            <w:spacing w:line="360" w:lineRule="auto"/>
            <w:ind w:left="720"/>
            <w:rPr>
              <w:del w:author="Parth Patel" w:date="2021-03-25T11:36:00Z" w:id="688"/>
              <w:rPrChange w:author="Parth Patel" w:date="2021-03-25T11:37:00Z" w:id="689">
                <w:rPr>
                  <w:del w:author="Parth Patel" w:date="2021-03-25T11:36:00Z" w:id="690"/>
                  <w:rFonts w:ascii="Calibri" w:hAnsi="Calibri" w:eastAsia="Calibri" w:cs="Calibri"/>
                  <w:color w:val="000000"/>
                  <w:sz w:val="22"/>
                  <w:szCs w:val="22"/>
                </w:rPr>
              </w:rPrChange>
            </w:rPr>
          </w:pPr>
          <w:del w:author="Parth Patel" w:date="2021-03-25T11:36:00Z" w:id="691">
            <w:r>
              <w:rPr>
                <w:color w:val="000000"/>
              </w:rPr>
              <w:delText>4.2</w:delText>
            </w:r>
            <w:r>
              <w:rPr>
                <w:color w:val="000000"/>
                <w:rPrChange w:author="Parth Patel" w:date="2021-03-25T11:37:00Z" w:id="692">
                  <w:rPr>
                    <w:rFonts w:ascii="Calibri" w:hAnsi="Calibri" w:eastAsia="Calibri" w:cs="Calibri"/>
                    <w:color w:val="000000"/>
                    <w:sz w:val="22"/>
                    <w:szCs w:val="22"/>
                  </w:rPr>
                </w:rPrChange>
              </w:rPr>
              <w:tab/>
            </w:r>
            <w:r>
              <w:rPr>
                <w:color w:val="000000"/>
              </w:rPr>
              <w:delText>Test Setup</w:delText>
            </w:r>
            <w:r>
              <w:rPr>
                <w:color w:val="000000"/>
              </w:rPr>
              <w:tab/>
            </w:r>
          </w:del>
          <w:ins w:author="Parth Patel" w:date="2021-03-25T11:36:00Z" w:id="693">
            <w:r>
              <w:fldChar w:fldCharType="begin"/>
            </w:r>
            <w:r>
              <w:instrText xml:space="preserve"> PAGEREF _2fk6b3p \h </w:instrText>
            </w:r>
          </w:ins>
          <w:ins w:author="Parth Patel" w:date="2021-03-25T11:36:00Z" w:id="694">
            <w:r>
              <w:fldChar w:fldCharType="separate"/>
            </w:r>
            <w:r>
              <w:rPr>
                <w:color w:val="000000"/>
                <w:rPrChange w:author="Parth Patel" w:date="2021-03-25T11:37:00Z" w:id="695">
                  <w:rPr>
                    <w:b/>
                    <w:color w:val="000000"/>
                  </w:rPr>
                </w:rPrChange>
              </w:rPr>
              <w:t>Error! Bookmark not defined.</w:t>
            </w:r>
          </w:ins>
          <w:del w:author="Parth Patel" w:date="2021-03-25T11:36:00Z" w:id="696">
            <w:r>
              <w:rPr>
                <w:color w:val="000000"/>
              </w:rPr>
              <w:delText>31</w:delText>
            </w:r>
            <w:r>
              <w:fldChar w:fldCharType="end"/>
            </w:r>
          </w:del>
        </w:p>
        <w:p w:rsidRPr="009A5F99" w:rsidR="009A5F99" w:rsidRDefault="00000000" w14:paraId="62D850A4" w14:textId="77777777">
          <w:pPr>
            <w:pBdr>
              <w:top w:val="nil"/>
              <w:left w:val="nil"/>
              <w:bottom w:val="nil"/>
              <w:right w:val="nil"/>
              <w:between w:val="nil"/>
            </w:pBdr>
            <w:tabs>
              <w:tab w:val="left" w:pos="1440"/>
              <w:tab w:val="right" w:pos="9394"/>
            </w:tabs>
            <w:spacing w:line="360" w:lineRule="auto"/>
            <w:ind w:left="720"/>
            <w:rPr>
              <w:del w:author="Parth Patel" w:date="2021-03-25T11:36:00Z" w:id="697"/>
              <w:rPrChange w:author="Parth Patel" w:date="2021-03-25T11:37:00Z" w:id="698">
                <w:rPr>
                  <w:del w:author="Parth Patel" w:date="2021-03-25T11:36:00Z" w:id="699"/>
                  <w:rFonts w:ascii="Calibri" w:hAnsi="Calibri" w:eastAsia="Calibri" w:cs="Calibri"/>
                  <w:color w:val="000000"/>
                  <w:sz w:val="22"/>
                  <w:szCs w:val="22"/>
                </w:rPr>
              </w:rPrChange>
            </w:rPr>
          </w:pPr>
          <w:del w:author="Parth Patel" w:date="2021-03-25T11:36:00Z" w:id="700">
            <w:r>
              <w:rPr>
                <w:color w:val="000000"/>
              </w:rPr>
              <w:delText>4.3</w:delText>
            </w:r>
            <w:r>
              <w:rPr>
                <w:color w:val="000000"/>
                <w:rPrChange w:author="Parth Patel" w:date="2021-03-25T11:37:00Z" w:id="701">
                  <w:rPr>
                    <w:rFonts w:ascii="Calibri" w:hAnsi="Calibri" w:eastAsia="Calibri" w:cs="Calibri"/>
                    <w:color w:val="000000"/>
                    <w:sz w:val="22"/>
                    <w:szCs w:val="22"/>
                  </w:rPr>
                </w:rPrChange>
              </w:rPr>
              <w:tab/>
            </w:r>
            <w:r>
              <w:rPr>
                <w:color w:val="000000"/>
              </w:rPr>
              <w:delText>Test data</w:delText>
            </w:r>
            <w:r>
              <w:rPr>
                <w:color w:val="000000"/>
              </w:rPr>
              <w:tab/>
            </w:r>
          </w:del>
          <w:ins w:author="Parth Patel" w:date="2021-03-25T11:36:00Z" w:id="702">
            <w:r>
              <w:fldChar w:fldCharType="begin"/>
            </w:r>
            <w:r>
              <w:instrText xml:space="preserve"> PAGEREF _upglbi \h </w:instrText>
            </w:r>
          </w:ins>
          <w:ins w:author="Parth Patel" w:date="2021-03-25T11:36:00Z" w:id="703">
            <w:r>
              <w:fldChar w:fldCharType="separate"/>
            </w:r>
            <w:r>
              <w:rPr>
                <w:color w:val="000000"/>
                <w:rPrChange w:author="Parth Patel" w:date="2021-03-25T11:37:00Z" w:id="704">
                  <w:rPr>
                    <w:b/>
                    <w:color w:val="000000"/>
                  </w:rPr>
                </w:rPrChange>
              </w:rPr>
              <w:t>Error! Bookmark not defined.</w:t>
            </w:r>
          </w:ins>
          <w:del w:author="Parth Patel" w:date="2021-03-25T11:36:00Z" w:id="705">
            <w:r>
              <w:rPr>
                <w:color w:val="000000"/>
              </w:rPr>
              <w:delText>35</w:delText>
            </w:r>
            <w:r>
              <w:fldChar w:fldCharType="end"/>
            </w:r>
          </w:del>
        </w:p>
        <w:p w:rsidRPr="009A5F99" w:rsidR="009A5F99" w:rsidRDefault="00000000" w14:paraId="1F9A8224" w14:textId="77777777">
          <w:pPr>
            <w:pBdr>
              <w:top w:val="nil"/>
              <w:left w:val="nil"/>
              <w:bottom w:val="nil"/>
              <w:right w:val="nil"/>
              <w:between w:val="nil"/>
            </w:pBdr>
            <w:tabs>
              <w:tab w:val="left" w:pos="1440"/>
              <w:tab w:val="right" w:pos="9394"/>
            </w:tabs>
            <w:spacing w:line="360" w:lineRule="auto"/>
            <w:ind w:left="720"/>
            <w:rPr>
              <w:del w:author="Parth Patel" w:date="2021-03-25T11:36:00Z" w:id="706"/>
              <w:rPrChange w:author="Parth Patel" w:date="2021-03-25T11:37:00Z" w:id="707">
                <w:rPr>
                  <w:del w:author="Parth Patel" w:date="2021-03-25T11:36:00Z" w:id="708"/>
                  <w:rFonts w:ascii="Calibri" w:hAnsi="Calibri" w:eastAsia="Calibri" w:cs="Calibri"/>
                  <w:color w:val="000000"/>
                  <w:sz w:val="22"/>
                  <w:szCs w:val="22"/>
                </w:rPr>
              </w:rPrChange>
            </w:rPr>
          </w:pPr>
          <w:del w:author="Parth Patel" w:date="2021-03-25T11:36:00Z" w:id="709">
            <w:r>
              <w:rPr>
                <w:color w:val="000000"/>
              </w:rPr>
              <w:delText>4.4</w:delText>
            </w:r>
            <w:r>
              <w:rPr>
                <w:color w:val="000000"/>
                <w:rPrChange w:author="Parth Patel" w:date="2021-03-25T11:37:00Z" w:id="710">
                  <w:rPr>
                    <w:rFonts w:ascii="Calibri" w:hAnsi="Calibri" w:eastAsia="Calibri" w:cs="Calibri"/>
                    <w:color w:val="000000"/>
                    <w:sz w:val="22"/>
                    <w:szCs w:val="22"/>
                  </w:rPr>
                </w:rPrChange>
              </w:rPr>
              <w:tab/>
            </w:r>
            <w:r>
              <w:rPr>
                <w:color w:val="000000"/>
              </w:rPr>
              <w:delText>Data Logging</w:delText>
            </w:r>
            <w:r>
              <w:rPr>
                <w:color w:val="000000"/>
              </w:rPr>
              <w:tab/>
            </w:r>
          </w:del>
          <w:ins w:author="Parth Patel" w:date="2021-03-25T11:36:00Z" w:id="711">
            <w:r>
              <w:fldChar w:fldCharType="begin"/>
            </w:r>
            <w:r>
              <w:instrText xml:space="preserve"> PAGEREF _3ep43zb \h </w:instrText>
            </w:r>
          </w:ins>
          <w:ins w:author="Parth Patel" w:date="2021-03-25T11:36:00Z" w:id="712">
            <w:r>
              <w:fldChar w:fldCharType="separate"/>
            </w:r>
            <w:r>
              <w:rPr>
                <w:color w:val="000000"/>
                <w:rPrChange w:author="Parth Patel" w:date="2021-03-25T11:37:00Z" w:id="713">
                  <w:rPr>
                    <w:b/>
                    <w:color w:val="000000"/>
                  </w:rPr>
                </w:rPrChange>
              </w:rPr>
              <w:t>Error! Bookmark not defined.</w:t>
            </w:r>
          </w:ins>
          <w:del w:author="Parth Patel" w:date="2021-03-25T11:36:00Z" w:id="714">
            <w:r>
              <w:rPr>
                <w:color w:val="000000"/>
              </w:rPr>
              <w:delText>35</w:delText>
            </w:r>
            <w:r>
              <w:fldChar w:fldCharType="end"/>
            </w:r>
          </w:del>
        </w:p>
        <w:p w:rsidRPr="009A5F99" w:rsidR="009A5F99" w:rsidRDefault="00000000" w14:paraId="057F5B66" w14:textId="77777777">
          <w:pPr>
            <w:pBdr>
              <w:top w:val="nil"/>
              <w:left w:val="nil"/>
              <w:bottom w:val="nil"/>
              <w:right w:val="nil"/>
              <w:between w:val="nil"/>
            </w:pBdr>
            <w:tabs>
              <w:tab w:val="left" w:pos="1440"/>
              <w:tab w:val="right" w:pos="9394"/>
            </w:tabs>
            <w:spacing w:line="360" w:lineRule="auto"/>
            <w:ind w:left="720"/>
            <w:rPr>
              <w:del w:author="Parth Patel" w:date="2021-03-25T11:36:00Z" w:id="715"/>
              <w:rPrChange w:author="Parth Patel" w:date="2021-03-25T11:37:00Z" w:id="716">
                <w:rPr>
                  <w:del w:author="Parth Patel" w:date="2021-03-25T11:36:00Z" w:id="717"/>
                  <w:rFonts w:ascii="Calibri" w:hAnsi="Calibri" w:eastAsia="Calibri" w:cs="Calibri"/>
                  <w:color w:val="000000"/>
                  <w:sz w:val="22"/>
                  <w:szCs w:val="22"/>
                </w:rPr>
              </w:rPrChange>
            </w:rPr>
          </w:pPr>
          <w:del w:author="Parth Patel" w:date="2021-03-25T11:36:00Z" w:id="718">
            <w:r>
              <w:rPr>
                <w:color w:val="000000"/>
              </w:rPr>
              <w:delText>4.5</w:delText>
            </w:r>
            <w:r>
              <w:rPr>
                <w:color w:val="000000"/>
                <w:rPrChange w:author="Parth Patel" w:date="2021-03-25T11:37:00Z" w:id="719">
                  <w:rPr>
                    <w:rFonts w:ascii="Calibri" w:hAnsi="Calibri" w:eastAsia="Calibri" w:cs="Calibri"/>
                    <w:color w:val="000000"/>
                    <w:sz w:val="22"/>
                    <w:szCs w:val="22"/>
                  </w:rPr>
                </w:rPrChange>
              </w:rPr>
              <w:tab/>
            </w:r>
            <w:r>
              <w:rPr>
                <w:color w:val="000000"/>
              </w:rPr>
              <w:delText>Data Synchronization</w:delText>
            </w:r>
            <w:r>
              <w:rPr>
                <w:color w:val="000000"/>
              </w:rPr>
              <w:tab/>
            </w:r>
          </w:del>
          <w:ins w:author="Parth Patel" w:date="2021-03-25T11:36:00Z" w:id="720">
            <w:r>
              <w:fldChar w:fldCharType="begin"/>
            </w:r>
            <w:r>
              <w:instrText xml:space="preserve"> PAGEREF _1tuee74 \h </w:instrText>
            </w:r>
          </w:ins>
          <w:ins w:author="Parth Patel" w:date="2021-03-25T11:36:00Z" w:id="721">
            <w:r>
              <w:fldChar w:fldCharType="separate"/>
            </w:r>
            <w:r>
              <w:rPr>
                <w:color w:val="000000"/>
                <w:rPrChange w:author="Parth Patel" w:date="2021-03-25T11:37:00Z" w:id="722">
                  <w:rPr>
                    <w:b/>
                    <w:color w:val="000000"/>
                  </w:rPr>
                </w:rPrChange>
              </w:rPr>
              <w:t>Error! Bookmark no</w:t>
            </w:r>
            <w:r>
              <w:rPr>
                <w:color w:val="000000"/>
                <w:rPrChange w:author="Parth Patel" w:date="2021-03-25T11:37:00Z" w:id="723">
                  <w:rPr>
                    <w:b/>
                    <w:color w:val="000000"/>
                  </w:rPr>
                </w:rPrChange>
              </w:rPr>
              <w:t>t defined.</w:t>
            </w:r>
          </w:ins>
          <w:del w:author="Parth Patel" w:date="2021-03-25T11:36:00Z" w:id="724">
            <w:r>
              <w:rPr>
                <w:color w:val="000000"/>
              </w:rPr>
              <w:delText>37</w:delText>
            </w:r>
            <w:r>
              <w:fldChar w:fldCharType="end"/>
            </w:r>
          </w:del>
        </w:p>
        <w:p w:rsidRPr="009A5F99" w:rsidR="009A5F99" w:rsidRDefault="00000000" w14:paraId="01E21400" w14:textId="77777777">
          <w:pPr>
            <w:pBdr>
              <w:top w:val="nil"/>
              <w:left w:val="nil"/>
              <w:bottom w:val="nil"/>
              <w:right w:val="nil"/>
              <w:between w:val="nil"/>
            </w:pBdr>
            <w:tabs>
              <w:tab w:val="left" w:pos="1440"/>
              <w:tab w:val="right" w:pos="9394"/>
            </w:tabs>
            <w:spacing w:line="360" w:lineRule="auto"/>
            <w:ind w:left="720"/>
            <w:rPr>
              <w:del w:author="Parth Patel" w:date="2021-03-25T11:36:00Z" w:id="725"/>
              <w:rPrChange w:author="Parth Patel" w:date="2021-03-25T11:37:00Z" w:id="726">
                <w:rPr>
                  <w:del w:author="Parth Patel" w:date="2021-03-25T11:36:00Z" w:id="727"/>
                  <w:rFonts w:ascii="Calibri" w:hAnsi="Calibri" w:eastAsia="Calibri" w:cs="Calibri"/>
                  <w:color w:val="000000"/>
                  <w:sz w:val="22"/>
                  <w:szCs w:val="22"/>
                </w:rPr>
              </w:rPrChange>
            </w:rPr>
          </w:pPr>
          <w:del w:author="Parth Patel" w:date="2021-03-25T11:36:00Z" w:id="728">
            <w:r>
              <w:rPr>
                <w:color w:val="000000"/>
              </w:rPr>
              <w:delText>4.6</w:delText>
            </w:r>
            <w:r>
              <w:rPr>
                <w:color w:val="000000"/>
                <w:rPrChange w:author="Parth Patel" w:date="2021-03-25T11:37:00Z" w:id="729">
                  <w:rPr>
                    <w:rFonts w:ascii="Calibri" w:hAnsi="Calibri" w:eastAsia="Calibri" w:cs="Calibri"/>
                    <w:color w:val="000000"/>
                    <w:sz w:val="22"/>
                    <w:szCs w:val="22"/>
                  </w:rPr>
                </w:rPrChange>
              </w:rPr>
              <w:tab/>
            </w:r>
            <w:r>
              <w:rPr>
                <w:color w:val="000000"/>
              </w:rPr>
              <w:delText>Driving Route</w:delText>
            </w:r>
            <w:r>
              <w:rPr>
                <w:color w:val="000000"/>
              </w:rPr>
              <w:tab/>
            </w:r>
          </w:del>
          <w:ins w:author="Parth Patel" w:date="2021-03-25T11:36:00Z" w:id="730">
            <w:r>
              <w:fldChar w:fldCharType="begin"/>
            </w:r>
            <w:r>
              <w:instrText xml:space="preserve"> PAGEREF _4du1wux \h </w:instrText>
            </w:r>
          </w:ins>
          <w:ins w:author="Parth Patel" w:date="2021-03-25T11:36:00Z" w:id="731">
            <w:r>
              <w:fldChar w:fldCharType="separate"/>
            </w:r>
            <w:r>
              <w:rPr>
                <w:color w:val="000000"/>
                <w:rPrChange w:author="Parth Patel" w:date="2021-03-25T11:37:00Z" w:id="732">
                  <w:rPr>
                    <w:b/>
                    <w:color w:val="000000"/>
                  </w:rPr>
                </w:rPrChange>
              </w:rPr>
              <w:t>Error! Bookmark not defined.</w:t>
            </w:r>
          </w:ins>
          <w:del w:author="Parth Patel" w:date="2021-03-25T11:36:00Z" w:id="733">
            <w:r>
              <w:rPr>
                <w:color w:val="000000"/>
              </w:rPr>
              <w:delText>37</w:delText>
            </w:r>
            <w:r>
              <w:fldChar w:fldCharType="end"/>
            </w:r>
          </w:del>
        </w:p>
        <w:p w:rsidRPr="009A5F99" w:rsidR="009A5F99" w:rsidRDefault="00000000" w14:paraId="59260377" w14:textId="77777777">
          <w:pPr>
            <w:pBdr>
              <w:top w:val="nil"/>
              <w:left w:val="nil"/>
              <w:bottom w:val="nil"/>
              <w:right w:val="nil"/>
              <w:between w:val="nil"/>
            </w:pBdr>
            <w:tabs>
              <w:tab w:val="right" w:pos="9356"/>
            </w:tabs>
            <w:spacing w:line="360" w:lineRule="auto"/>
            <w:rPr>
              <w:del w:author="Parth Patel" w:date="2021-03-25T11:36:00Z" w:id="734"/>
              <w:b/>
              <w:rPrChange w:author="Parth Patel" w:date="2021-03-25T11:37:00Z" w:id="735">
                <w:rPr>
                  <w:del w:author="Parth Patel" w:date="2021-03-25T11:36:00Z" w:id="736"/>
                  <w:rFonts w:ascii="Calibri" w:hAnsi="Calibri" w:eastAsia="Calibri" w:cs="Calibri"/>
                  <w:color w:val="000000"/>
                  <w:sz w:val="22"/>
                  <w:szCs w:val="22"/>
                </w:rPr>
              </w:rPrChange>
            </w:rPr>
          </w:pPr>
          <w:del w:author="Parth Patel" w:date="2021-03-25T11:36:00Z" w:id="737">
            <w:r>
              <w:rPr>
                <w:color w:val="000000"/>
                <w:rPrChange w:author="Parth Patel" w:date="2021-03-25T11:37:00Z" w:id="738">
                  <w:rPr>
                    <w:b/>
                    <w:color w:val="000000"/>
                    <w:sz w:val="28"/>
                    <w:szCs w:val="28"/>
                  </w:rPr>
                </w:rPrChange>
              </w:rPr>
              <w:delText>Chapter 5</w:delText>
            </w:r>
            <w:r>
              <w:rPr>
                <w:color w:val="000000"/>
                <w:rPrChange w:author="Parth Patel" w:date="2021-03-25T11:37:00Z" w:id="739">
                  <w:rPr>
                    <w:b/>
                    <w:color w:val="000000"/>
                    <w:sz w:val="28"/>
                    <w:szCs w:val="28"/>
                  </w:rPr>
                </w:rPrChange>
              </w:rPr>
              <w:tab/>
            </w:r>
          </w:del>
          <w:ins w:author="Parth Patel" w:date="2021-03-25T11:36:00Z" w:id="740">
            <w:r>
              <w:fldChar w:fldCharType="begin"/>
            </w:r>
            <w:r>
              <w:instrText xml:space="preserve"> PAGEREF _2szc72q \h </w:instrText>
            </w:r>
          </w:ins>
          <w:ins w:author="Parth Patel" w:date="2021-03-25T11:36:00Z" w:id="741">
            <w:r>
              <w:fldChar w:fldCharType="separate"/>
            </w:r>
            <w:r>
              <w:rPr>
                <w:color w:val="000000"/>
                <w:rPrChange w:author="Parth Patel" w:date="2021-03-25T11:37:00Z" w:id="742">
                  <w:rPr>
                    <w:color w:val="000000"/>
                    <w:sz w:val="28"/>
                    <w:szCs w:val="28"/>
                  </w:rPr>
                </w:rPrChange>
              </w:rPr>
              <w:t>Error! Bookmark not defined.</w:t>
            </w:r>
          </w:ins>
          <w:del w:author="Parth Patel" w:date="2021-03-25T11:36:00Z" w:id="743">
            <w:r>
              <w:rPr>
                <w:color w:val="000000"/>
                <w:rPrChange w:author="Parth Patel" w:date="2021-03-25T11:37:00Z" w:id="744">
                  <w:rPr>
                    <w:b/>
                    <w:color w:val="000000"/>
                    <w:sz w:val="28"/>
                    <w:szCs w:val="28"/>
                  </w:rPr>
                </w:rPrChange>
              </w:rPr>
              <w:delText>40</w:delText>
            </w:r>
            <w:r>
              <w:fldChar w:fldCharType="end"/>
            </w:r>
          </w:del>
        </w:p>
        <w:p w:rsidRPr="009A5F99" w:rsidR="009A5F99" w:rsidRDefault="00000000" w14:paraId="225FC04E" w14:textId="77777777">
          <w:pPr>
            <w:pBdr>
              <w:top w:val="nil"/>
              <w:left w:val="nil"/>
              <w:bottom w:val="nil"/>
              <w:right w:val="nil"/>
              <w:between w:val="nil"/>
            </w:pBdr>
            <w:tabs>
              <w:tab w:val="right" w:pos="9394"/>
            </w:tabs>
            <w:spacing w:line="360" w:lineRule="auto"/>
            <w:rPr>
              <w:del w:author="Parth Patel" w:date="2021-03-25T11:36:00Z" w:id="745"/>
              <w:b/>
              <w:rPrChange w:author="Parth Patel" w:date="2021-03-25T11:37:00Z" w:id="746">
                <w:rPr>
                  <w:del w:author="Parth Patel" w:date="2021-03-25T11:36:00Z" w:id="747"/>
                  <w:rFonts w:ascii="Calibri" w:hAnsi="Calibri" w:eastAsia="Calibri" w:cs="Calibri"/>
                  <w:color w:val="000000"/>
                  <w:sz w:val="22"/>
                  <w:szCs w:val="22"/>
                </w:rPr>
              </w:rPrChange>
            </w:rPr>
          </w:pPr>
          <w:del w:author="Parth Patel" w:date="2021-03-25T11:36:00Z" w:id="748">
            <w:r>
              <w:rPr>
                <w:color w:val="000000"/>
                <w:rPrChange w:author="Parth Patel" w:date="2021-03-25T11:37:00Z" w:id="749">
                  <w:rPr>
                    <w:b/>
                    <w:color w:val="000000"/>
                    <w:sz w:val="28"/>
                    <w:szCs w:val="28"/>
                  </w:rPr>
                </w:rPrChange>
              </w:rPr>
              <w:delText>Results and Discussions</w:delText>
            </w:r>
            <w:r>
              <w:rPr>
                <w:color w:val="000000"/>
                <w:rPrChange w:author="Parth Patel" w:date="2021-03-25T11:37:00Z" w:id="750">
                  <w:rPr>
                    <w:b/>
                    <w:color w:val="000000"/>
                    <w:sz w:val="28"/>
                    <w:szCs w:val="28"/>
                  </w:rPr>
                </w:rPrChange>
              </w:rPr>
              <w:tab/>
            </w:r>
          </w:del>
          <w:ins w:author="Parth Patel" w:date="2021-03-25T11:36:00Z" w:id="751">
            <w:r>
              <w:fldChar w:fldCharType="begin"/>
            </w:r>
            <w:r>
              <w:instrText xml:space="preserve"> PAGEREF _184mhaj \h </w:instrText>
            </w:r>
          </w:ins>
          <w:ins w:author="Parth Patel" w:date="2021-03-25T11:36:00Z" w:id="752">
            <w:r>
              <w:fldChar w:fldCharType="separate"/>
            </w:r>
            <w:r>
              <w:rPr>
                <w:color w:val="000000"/>
                <w:rPrChange w:author="Parth Patel" w:date="2021-03-25T11:37:00Z" w:id="753">
                  <w:rPr>
                    <w:color w:val="000000"/>
                    <w:sz w:val="28"/>
                    <w:szCs w:val="28"/>
                  </w:rPr>
                </w:rPrChange>
              </w:rPr>
              <w:t>Error! Bookmark not defined.</w:t>
            </w:r>
          </w:ins>
          <w:del w:author="Parth Patel" w:date="2021-03-25T11:36:00Z" w:id="754">
            <w:r>
              <w:rPr>
                <w:color w:val="000000"/>
                <w:rPrChange w:author="Parth Patel" w:date="2021-03-25T11:37:00Z" w:id="755">
                  <w:rPr>
                    <w:b/>
                    <w:color w:val="000000"/>
                    <w:sz w:val="28"/>
                    <w:szCs w:val="28"/>
                  </w:rPr>
                </w:rPrChange>
              </w:rPr>
              <w:delText>40</w:delText>
            </w:r>
            <w:r>
              <w:fldChar w:fldCharType="end"/>
            </w:r>
          </w:del>
        </w:p>
        <w:p w:rsidRPr="009A5F99" w:rsidR="009A5F99" w:rsidRDefault="00000000" w14:paraId="4E61332C" w14:textId="77777777">
          <w:pPr>
            <w:pBdr>
              <w:top w:val="nil"/>
              <w:left w:val="nil"/>
              <w:bottom w:val="nil"/>
              <w:right w:val="nil"/>
              <w:between w:val="nil"/>
            </w:pBdr>
            <w:tabs>
              <w:tab w:val="left" w:pos="1440"/>
              <w:tab w:val="right" w:pos="9394"/>
            </w:tabs>
            <w:spacing w:line="360" w:lineRule="auto"/>
            <w:ind w:left="720"/>
            <w:rPr>
              <w:del w:author="Parth Patel" w:date="2021-03-25T11:36:00Z" w:id="756"/>
              <w:rPrChange w:author="Parth Patel" w:date="2021-03-25T11:37:00Z" w:id="757">
                <w:rPr>
                  <w:del w:author="Parth Patel" w:date="2021-03-25T11:36:00Z" w:id="758"/>
                  <w:rFonts w:ascii="Calibri" w:hAnsi="Calibri" w:eastAsia="Calibri" w:cs="Calibri"/>
                  <w:color w:val="000000"/>
                  <w:sz w:val="22"/>
                  <w:szCs w:val="22"/>
                </w:rPr>
              </w:rPrChange>
            </w:rPr>
          </w:pPr>
          <w:del w:author="Parth Patel" w:date="2021-03-25T11:36:00Z" w:id="759">
            <w:r>
              <w:rPr>
                <w:color w:val="000000"/>
              </w:rPr>
              <w:delText>5.1</w:delText>
            </w:r>
            <w:r>
              <w:rPr>
                <w:color w:val="000000"/>
                <w:rPrChange w:author="Parth Patel" w:date="2021-03-25T11:37:00Z" w:id="760">
                  <w:rPr>
                    <w:rFonts w:ascii="Calibri" w:hAnsi="Calibri" w:eastAsia="Calibri" w:cs="Calibri"/>
                    <w:color w:val="000000"/>
                    <w:sz w:val="22"/>
                    <w:szCs w:val="22"/>
                  </w:rPr>
                </w:rPrChange>
              </w:rPr>
              <w:tab/>
            </w:r>
            <w:r>
              <w:rPr>
                <w:color w:val="000000"/>
              </w:rPr>
              <w:delText>Various Driving Conditions</w:delText>
            </w:r>
            <w:r>
              <w:rPr>
                <w:color w:val="000000"/>
              </w:rPr>
              <w:tab/>
            </w:r>
          </w:del>
          <w:ins w:author="Parth Patel" w:date="2021-03-25T11:36:00Z" w:id="761">
            <w:r>
              <w:fldChar w:fldCharType="begin"/>
            </w:r>
            <w:r>
              <w:instrText xml:space="preserve"> PAGEREF _3s49zyc \h </w:instrText>
            </w:r>
          </w:ins>
          <w:ins w:author="Parth Patel" w:date="2021-03-25T11:36:00Z" w:id="762">
            <w:r>
              <w:fldChar w:fldCharType="separate"/>
            </w:r>
            <w:r>
              <w:rPr>
                <w:color w:val="000000"/>
                <w:rPrChange w:author="Parth Patel" w:date="2021-03-25T11:37:00Z" w:id="763">
                  <w:rPr>
                    <w:b/>
                    <w:color w:val="000000"/>
                  </w:rPr>
                </w:rPrChange>
              </w:rPr>
              <w:t>Error! Bookmark not defined.</w:t>
            </w:r>
          </w:ins>
          <w:del w:author="Parth Patel" w:date="2021-03-25T11:36:00Z" w:id="764">
            <w:r>
              <w:rPr>
                <w:color w:val="000000"/>
              </w:rPr>
              <w:delText>40</w:delText>
            </w:r>
            <w:r>
              <w:fldChar w:fldCharType="end"/>
            </w:r>
          </w:del>
        </w:p>
        <w:p w:rsidRPr="009A5F99" w:rsidR="009A5F99" w:rsidRDefault="00000000" w14:paraId="01F4F9BA" w14:textId="77777777">
          <w:pPr>
            <w:pBdr>
              <w:top w:val="nil"/>
              <w:left w:val="nil"/>
              <w:bottom w:val="nil"/>
              <w:right w:val="nil"/>
              <w:between w:val="nil"/>
            </w:pBdr>
            <w:tabs>
              <w:tab w:val="left" w:pos="1440"/>
              <w:tab w:val="right" w:pos="9394"/>
            </w:tabs>
            <w:spacing w:line="360" w:lineRule="auto"/>
            <w:ind w:left="720"/>
            <w:rPr>
              <w:del w:author="Parth Patel" w:date="2021-03-25T11:36:00Z" w:id="765"/>
              <w:rPrChange w:author="Parth Patel" w:date="2021-03-25T11:37:00Z" w:id="766">
                <w:rPr>
                  <w:del w:author="Parth Patel" w:date="2021-03-25T11:36:00Z" w:id="767"/>
                  <w:rFonts w:ascii="Calibri" w:hAnsi="Calibri" w:eastAsia="Calibri" w:cs="Calibri"/>
                  <w:color w:val="000000"/>
                  <w:sz w:val="22"/>
                  <w:szCs w:val="22"/>
                </w:rPr>
              </w:rPrChange>
            </w:rPr>
          </w:pPr>
          <w:del w:author="Parth Patel" w:date="2021-03-25T11:36:00Z" w:id="768">
            <w:r>
              <w:rPr>
                <w:color w:val="000000"/>
              </w:rPr>
              <w:delText>5.2</w:delText>
            </w:r>
            <w:r>
              <w:rPr>
                <w:color w:val="000000"/>
                <w:rPrChange w:author="Parth Patel" w:date="2021-03-25T11:37:00Z" w:id="769">
                  <w:rPr>
                    <w:rFonts w:ascii="Calibri" w:hAnsi="Calibri" w:eastAsia="Calibri" w:cs="Calibri"/>
                    <w:color w:val="000000"/>
                    <w:sz w:val="22"/>
                    <w:szCs w:val="22"/>
                  </w:rPr>
                </w:rPrChange>
              </w:rPr>
              <w:tab/>
            </w:r>
            <w:r>
              <w:rPr>
                <w:color w:val="000000"/>
              </w:rPr>
              <w:delText>MAF</w:delText>
            </w:r>
            <w:r>
              <w:rPr>
                <w:color w:val="000000"/>
                <w:vertAlign w:val="subscript"/>
              </w:rPr>
              <w:delText>Based</w:delText>
            </w:r>
            <w:r>
              <w:rPr>
                <w:color w:val="000000"/>
              </w:rPr>
              <w:delText xml:space="preserve"> Method Without Correction Factor</w:delText>
            </w:r>
            <w:r>
              <w:rPr>
                <w:color w:val="000000"/>
              </w:rPr>
              <w:tab/>
            </w:r>
          </w:del>
          <w:ins w:author="Parth Patel" w:date="2021-03-25T11:36:00Z" w:id="770">
            <w:r>
              <w:fldChar w:fldCharType="begin"/>
            </w:r>
            <w:r>
              <w:instrText xml:space="preserve"> PAGEREF _279ka65 \h </w:instrText>
            </w:r>
          </w:ins>
          <w:ins w:author="Parth Patel" w:date="2021-03-25T11:36:00Z" w:id="771">
            <w:r>
              <w:fldChar w:fldCharType="separate"/>
            </w:r>
            <w:r>
              <w:rPr>
                <w:color w:val="000000"/>
                <w:rPrChange w:author="Parth Patel" w:date="2021-03-25T11:37:00Z" w:id="772">
                  <w:rPr>
                    <w:b/>
                    <w:color w:val="000000"/>
                  </w:rPr>
                </w:rPrChange>
              </w:rPr>
              <w:t>Error! Bookmark not defined.</w:t>
            </w:r>
          </w:ins>
          <w:del w:author="Parth Patel" w:date="2021-03-25T11:36:00Z" w:id="773">
            <w:r>
              <w:rPr>
                <w:color w:val="000000"/>
              </w:rPr>
              <w:delText>41</w:delText>
            </w:r>
            <w:r>
              <w:fldChar w:fldCharType="end"/>
            </w:r>
          </w:del>
        </w:p>
        <w:p w:rsidRPr="009A5F99" w:rsidR="009A5F99" w:rsidRDefault="00000000" w14:paraId="2E1D06C6" w14:textId="77777777">
          <w:pPr>
            <w:pBdr>
              <w:top w:val="nil"/>
              <w:left w:val="nil"/>
              <w:bottom w:val="nil"/>
              <w:right w:val="nil"/>
              <w:between w:val="nil"/>
            </w:pBdr>
            <w:tabs>
              <w:tab w:val="left" w:pos="2140"/>
              <w:tab w:val="right" w:pos="9356"/>
            </w:tabs>
            <w:spacing w:line="360" w:lineRule="auto"/>
            <w:ind w:left="1440"/>
            <w:rPr>
              <w:del w:author="Parth Patel" w:date="2021-03-25T11:36:00Z" w:id="774"/>
              <w:rPrChange w:author="Parth Patel" w:date="2021-03-25T11:37:00Z" w:id="775">
                <w:rPr>
                  <w:del w:author="Parth Patel" w:date="2021-03-25T11:36:00Z" w:id="776"/>
                  <w:rFonts w:ascii="Calibri" w:hAnsi="Calibri" w:eastAsia="Calibri" w:cs="Calibri"/>
                  <w:color w:val="000000"/>
                  <w:sz w:val="22"/>
                  <w:szCs w:val="22"/>
                </w:rPr>
              </w:rPrChange>
            </w:rPr>
          </w:pPr>
          <w:del w:author="Parth Patel" w:date="2021-03-25T11:36:00Z" w:id="777">
            <w:r>
              <w:rPr>
                <w:color w:val="000000"/>
              </w:rPr>
              <w:delText>5.2.1</w:delText>
            </w:r>
            <w:r>
              <w:rPr>
                <w:color w:val="000000"/>
                <w:rPrChange w:author="Parth Patel" w:date="2021-03-25T11:37:00Z" w:id="778">
                  <w:rPr>
                    <w:rFonts w:ascii="Calibri" w:hAnsi="Calibri" w:eastAsia="Calibri" w:cs="Calibri"/>
                    <w:color w:val="000000"/>
                    <w:sz w:val="22"/>
                    <w:szCs w:val="22"/>
                  </w:rPr>
                </w:rPrChange>
              </w:rPr>
              <w:tab/>
            </w:r>
            <w:r>
              <w:rPr>
                <w:color w:val="000000"/>
              </w:rPr>
              <w:delText>Case 1</w:delText>
            </w:r>
            <w:r>
              <w:rPr>
                <w:color w:val="000000"/>
              </w:rPr>
              <w:tab/>
            </w:r>
          </w:del>
          <w:ins w:author="Parth Patel" w:date="2021-03-25T11:36:00Z" w:id="779">
            <w:r>
              <w:fldChar w:fldCharType="begin"/>
            </w:r>
            <w:r>
              <w:instrText xml:space="preserve"> PAGEREF _meukdy \h </w:instrText>
            </w:r>
          </w:ins>
          <w:ins w:author="Parth Patel" w:date="2021-03-25T11:36:00Z" w:id="780">
            <w:r>
              <w:fldChar w:fldCharType="separate"/>
            </w:r>
            <w:r>
              <w:rPr>
                <w:color w:val="000000"/>
                <w:rPrChange w:author="Parth Patel" w:date="2021-03-25T11:37:00Z" w:id="781">
                  <w:rPr>
                    <w:b/>
                    <w:color w:val="000000"/>
                  </w:rPr>
                </w:rPrChange>
              </w:rPr>
              <w:t>Error! Bookmark not defined.</w:t>
            </w:r>
          </w:ins>
          <w:del w:author="Parth Patel" w:date="2021-03-25T11:36:00Z" w:id="782">
            <w:r>
              <w:rPr>
                <w:color w:val="000000"/>
              </w:rPr>
              <w:delText>42</w:delText>
            </w:r>
            <w:r>
              <w:fldChar w:fldCharType="end"/>
            </w:r>
          </w:del>
        </w:p>
        <w:p w:rsidRPr="009A5F99" w:rsidR="009A5F99" w:rsidRDefault="00000000" w14:paraId="2A99A83C" w14:textId="77777777">
          <w:pPr>
            <w:pBdr>
              <w:top w:val="nil"/>
              <w:left w:val="nil"/>
              <w:bottom w:val="nil"/>
              <w:right w:val="nil"/>
              <w:between w:val="nil"/>
            </w:pBdr>
            <w:tabs>
              <w:tab w:val="left" w:pos="2140"/>
              <w:tab w:val="right" w:pos="9356"/>
            </w:tabs>
            <w:spacing w:line="360" w:lineRule="auto"/>
            <w:ind w:left="1440"/>
            <w:rPr>
              <w:del w:author="Parth Patel" w:date="2021-03-25T11:36:00Z" w:id="783"/>
              <w:rPrChange w:author="Parth Patel" w:date="2021-03-25T11:37:00Z" w:id="784">
                <w:rPr>
                  <w:del w:author="Parth Patel" w:date="2021-03-25T11:36:00Z" w:id="785"/>
                  <w:rFonts w:ascii="Calibri" w:hAnsi="Calibri" w:eastAsia="Calibri" w:cs="Calibri"/>
                  <w:color w:val="000000"/>
                  <w:sz w:val="22"/>
                  <w:szCs w:val="22"/>
                </w:rPr>
              </w:rPrChange>
            </w:rPr>
          </w:pPr>
          <w:del w:author="Parth Patel" w:date="2021-03-25T11:36:00Z" w:id="786">
            <w:r>
              <w:rPr>
                <w:color w:val="000000"/>
              </w:rPr>
              <w:delText>5.2.2</w:delText>
            </w:r>
            <w:r>
              <w:rPr>
                <w:color w:val="000000"/>
                <w:rPrChange w:author="Parth Patel" w:date="2021-03-25T11:37:00Z" w:id="787">
                  <w:rPr>
                    <w:rFonts w:ascii="Calibri" w:hAnsi="Calibri" w:eastAsia="Calibri" w:cs="Calibri"/>
                    <w:color w:val="000000"/>
                    <w:sz w:val="22"/>
                    <w:szCs w:val="22"/>
                  </w:rPr>
                </w:rPrChange>
              </w:rPr>
              <w:tab/>
            </w:r>
            <w:r>
              <w:rPr>
                <w:color w:val="000000"/>
              </w:rPr>
              <w:delText>Case 2</w:delText>
            </w:r>
            <w:r>
              <w:rPr>
                <w:color w:val="000000"/>
              </w:rPr>
              <w:tab/>
            </w:r>
          </w:del>
          <w:ins w:author="Parth Patel" w:date="2021-03-25T11:36:00Z" w:id="788">
            <w:r>
              <w:fldChar w:fldCharType="begin"/>
            </w:r>
            <w:r>
              <w:instrText xml:space="preserve"> PAGEREF _36ei31r \h </w:instrText>
            </w:r>
          </w:ins>
          <w:ins w:author="Parth Patel" w:date="2021-03-25T11:36:00Z" w:id="789">
            <w:r>
              <w:fldChar w:fldCharType="separate"/>
            </w:r>
            <w:r>
              <w:rPr>
                <w:color w:val="000000"/>
                <w:rPrChange w:author="Parth Patel" w:date="2021-03-25T11:37:00Z" w:id="790">
                  <w:rPr>
                    <w:b/>
                    <w:color w:val="000000"/>
                  </w:rPr>
                </w:rPrChange>
              </w:rPr>
              <w:t>Error! Bookmark not defined.</w:t>
            </w:r>
          </w:ins>
          <w:del w:author="Parth Patel" w:date="2021-03-25T11:36:00Z" w:id="791">
            <w:r>
              <w:rPr>
                <w:color w:val="000000"/>
              </w:rPr>
              <w:delText>44</w:delText>
            </w:r>
            <w:r>
              <w:fldChar w:fldCharType="end"/>
            </w:r>
          </w:del>
        </w:p>
        <w:p w:rsidRPr="009A5F99" w:rsidR="009A5F99" w:rsidRDefault="00000000" w14:paraId="63D7C928" w14:textId="77777777">
          <w:pPr>
            <w:pBdr>
              <w:top w:val="nil"/>
              <w:left w:val="nil"/>
              <w:bottom w:val="nil"/>
              <w:right w:val="nil"/>
              <w:between w:val="nil"/>
            </w:pBdr>
            <w:tabs>
              <w:tab w:val="left" w:pos="2140"/>
              <w:tab w:val="right" w:pos="9356"/>
            </w:tabs>
            <w:spacing w:line="360" w:lineRule="auto"/>
            <w:ind w:left="1440"/>
            <w:rPr>
              <w:del w:author="Parth Patel" w:date="2021-03-25T11:36:00Z" w:id="792"/>
              <w:rPrChange w:author="Parth Patel" w:date="2021-03-25T11:37:00Z" w:id="793">
                <w:rPr>
                  <w:del w:author="Parth Patel" w:date="2021-03-25T11:36:00Z" w:id="794"/>
                  <w:rFonts w:ascii="Calibri" w:hAnsi="Calibri" w:eastAsia="Calibri" w:cs="Calibri"/>
                  <w:color w:val="000000"/>
                  <w:sz w:val="22"/>
                  <w:szCs w:val="22"/>
                </w:rPr>
              </w:rPrChange>
            </w:rPr>
          </w:pPr>
          <w:del w:author="Parth Patel" w:date="2021-03-25T11:36:00Z" w:id="795">
            <w:r>
              <w:rPr>
                <w:color w:val="000000"/>
              </w:rPr>
              <w:delText>5.2.3</w:delText>
            </w:r>
            <w:r>
              <w:rPr>
                <w:color w:val="000000"/>
                <w:rPrChange w:author="Parth Patel" w:date="2021-03-25T11:37:00Z" w:id="796">
                  <w:rPr>
                    <w:rFonts w:ascii="Calibri" w:hAnsi="Calibri" w:eastAsia="Calibri" w:cs="Calibri"/>
                    <w:color w:val="000000"/>
                    <w:sz w:val="22"/>
                    <w:szCs w:val="22"/>
                  </w:rPr>
                </w:rPrChange>
              </w:rPr>
              <w:tab/>
            </w:r>
            <w:r>
              <w:rPr>
                <w:color w:val="000000"/>
              </w:rPr>
              <w:delText>Case 3</w:delText>
            </w:r>
            <w:r>
              <w:rPr>
                <w:color w:val="000000"/>
              </w:rPr>
              <w:tab/>
            </w:r>
          </w:del>
          <w:ins w:author="Parth Patel" w:date="2021-03-25T11:36:00Z" w:id="797">
            <w:r>
              <w:fldChar w:fldCharType="begin"/>
            </w:r>
            <w:r>
              <w:instrText xml:space="preserve"> PAGEREF _1ljsd9k \h </w:instrText>
            </w:r>
          </w:ins>
          <w:ins w:author="Parth Patel" w:date="2021-03-25T11:36:00Z" w:id="798">
            <w:r>
              <w:fldChar w:fldCharType="separate"/>
            </w:r>
            <w:r>
              <w:rPr>
                <w:color w:val="000000"/>
                <w:rPrChange w:author="Parth Patel" w:date="2021-03-25T11:37:00Z" w:id="799">
                  <w:rPr>
                    <w:b/>
                    <w:color w:val="000000"/>
                  </w:rPr>
                </w:rPrChange>
              </w:rPr>
              <w:t>Error! Bookmark not defined.</w:t>
            </w:r>
          </w:ins>
          <w:del w:author="Parth Patel" w:date="2021-03-25T11:36:00Z" w:id="800">
            <w:r>
              <w:rPr>
                <w:color w:val="000000"/>
              </w:rPr>
              <w:delText>45</w:delText>
            </w:r>
            <w:r>
              <w:fldChar w:fldCharType="end"/>
            </w:r>
          </w:del>
        </w:p>
        <w:p w:rsidRPr="009A5F99" w:rsidR="009A5F99" w:rsidRDefault="00000000" w14:paraId="684CE8AF" w14:textId="77777777">
          <w:pPr>
            <w:pBdr>
              <w:top w:val="nil"/>
              <w:left w:val="nil"/>
              <w:bottom w:val="nil"/>
              <w:right w:val="nil"/>
              <w:between w:val="nil"/>
            </w:pBdr>
            <w:tabs>
              <w:tab w:val="left" w:pos="1440"/>
              <w:tab w:val="right" w:pos="9394"/>
            </w:tabs>
            <w:spacing w:line="360" w:lineRule="auto"/>
            <w:ind w:left="720"/>
            <w:rPr>
              <w:del w:author="Parth Patel" w:date="2021-03-25T11:36:00Z" w:id="801"/>
              <w:rPrChange w:author="Parth Patel" w:date="2021-03-25T11:37:00Z" w:id="802">
                <w:rPr>
                  <w:del w:author="Parth Patel" w:date="2021-03-25T11:36:00Z" w:id="803"/>
                  <w:rFonts w:ascii="Calibri" w:hAnsi="Calibri" w:eastAsia="Calibri" w:cs="Calibri"/>
                  <w:color w:val="000000"/>
                  <w:sz w:val="22"/>
                  <w:szCs w:val="22"/>
                </w:rPr>
              </w:rPrChange>
            </w:rPr>
          </w:pPr>
          <w:del w:author="Parth Patel" w:date="2021-03-25T11:36:00Z" w:id="804">
            <w:r>
              <w:rPr>
                <w:color w:val="000000"/>
              </w:rPr>
              <w:delText>5.3</w:delText>
            </w:r>
            <w:r>
              <w:rPr>
                <w:color w:val="000000"/>
                <w:rPrChange w:author="Parth Patel" w:date="2021-03-25T11:37:00Z" w:id="805">
                  <w:rPr>
                    <w:rFonts w:ascii="Calibri" w:hAnsi="Calibri" w:eastAsia="Calibri" w:cs="Calibri"/>
                    <w:color w:val="000000"/>
                    <w:sz w:val="22"/>
                    <w:szCs w:val="22"/>
                  </w:rPr>
                </w:rPrChange>
              </w:rPr>
              <w:tab/>
            </w:r>
            <w:r>
              <w:rPr>
                <w:color w:val="000000"/>
              </w:rPr>
              <w:delText>Grey Box Approach with Correction Factor by Neural Network</w:delText>
            </w:r>
            <w:r>
              <w:rPr>
                <w:color w:val="000000"/>
              </w:rPr>
              <w:tab/>
            </w:r>
          </w:del>
          <w:ins w:author="Parth Patel" w:date="2021-03-25T11:36:00Z" w:id="806">
            <w:r>
              <w:fldChar w:fldCharType="begin"/>
            </w:r>
            <w:r>
              <w:instrText xml:space="preserve"> PAGE</w:instrText>
            </w:r>
            <w:r>
              <w:instrText xml:space="preserve">REF _45jfvxd \h </w:instrText>
            </w:r>
          </w:ins>
          <w:ins w:author="Parth Patel" w:date="2021-03-25T11:36:00Z" w:id="807">
            <w:r>
              <w:fldChar w:fldCharType="separate"/>
            </w:r>
            <w:r>
              <w:rPr>
                <w:color w:val="000000"/>
                <w:rPrChange w:author="Parth Patel" w:date="2021-03-25T11:37:00Z" w:id="808">
                  <w:rPr>
                    <w:b/>
                    <w:color w:val="000000"/>
                  </w:rPr>
                </w:rPrChange>
              </w:rPr>
              <w:t>Error! Bookmark not defined.</w:t>
            </w:r>
          </w:ins>
          <w:del w:author="Parth Patel" w:date="2021-03-25T11:36:00Z" w:id="809">
            <w:r>
              <w:rPr>
                <w:color w:val="000000"/>
              </w:rPr>
              <w:delText>47</w:delText>
            </w:r>
            <w:r>
              <w:fldChar w:fldCharType="end"/>
            </w:r>
          </w:del>
        </w:p>
        <w:p w:rsidRPr="009A5F99" w:rsidR="009A5F99" w:rsidRDefault="00000000" w14:paraId="698763A7" w14:textId="77777777">
          <w:pPr>
            <w:pBdr>
              <w:top w:val="nil"/>
              <w:left w:val="nil"/>
              <w:bottom w:val="nil"/>
              <w:right w:val="nil"/>
              <w:between w:val="nil"/>
            </w:pBdr>
            <w:tabs>
              <w:tab w:val="left" w:pos="1440"/>
              <w:tab w:val="right" w:pos="9394"/>
            </w:tabs>
            <w:spacing w:line="360" w:lineRule="auto"/>
            <w:ind w:left="720"/>
            <w:rPr>
              <w:del w:author="Parth Patel" w:date="2021-03-25T11:36:00Z" w:id="810"/>
              <w:rPrChange w:author="Parth Patel" w:date="2021-03-25T11:37:00Z" w:id="811">
                <w:rPr>
                  <w:del w:author="Parth Patel" w:date="2021-03-25T11:36:00Z" w:id="812"/>
                  <w:rFonts w:ascii="Calibri" w:hAnsi="Calibri" w:eastAsia="Calibri" w:cs="Calibri"/>
                  <w:color w:val="000000"/>
                  <w:sz w:val="22"/>
                  <w:szCs w:val="22"/>
                </w:rPr>
              </w:rPrChange>
            </w:rPr>
          </w:pPr>
          <w:del w:author="Parth Patel" w:date="2021-03-25T11:36:00Z" w:id="813">
            <w:r>
              <w:rPr>
                <w:color w:val="000000"/>
              </w:rPr>
              <w:delText>5.4</w:delText>
            </w:r>
            <w:r>
              <w:rPr>
                <w:color w:val="000000"/>
                <w:rPrChange w:author="Parth Patel" w:date="2021-03-25T11:37:00Z" w:id="814">
                  <w:rPr>
                    <w:rFonts w:ascii="Calibri" w:hAnsi="Calibri" w:eastAsia="Calibri" w:cs="Calibri"/>
                    <w:color w:val="000000"/>
                    <w:sz w:val="22"/>
                    <w:szCs w:val="22"/>
                  </w:rPr>
                </w:rPrChange>
              </w:rPr>
              <w:tab/>
            </w:r>
            <w:r>
              <w:rPr>
                <w:color w:val="000000"/>
              </w:rPr>
              <w:delText>Grey Box Approach Method with Correction Factor by Random Forest</w:delText>
            </w:r>
            <w:r>
              <w:rPr>
                <w:color w:val="000000"/>
              </w:rPr>
              <w:tab/>
            </w:r>
          </w:del>
          <w:ins w:author="Parth Patel" w:date="2021-03-25T11:36:00Z" w:id="815">
            <w:r>
              <w:fldChar w:fldCharType="begin"/>
            </w:r>
            <w:r>
              <w:instrText xml:space="preserve"> PAGEREF _2koq656 \h </w:instrText>
            </w:r>
          </w:ins>
          <w:ins w:author="Parth Patel" w:date="2021-03-25T11:36:00Z" w:id="816">
            <w:r>
              <w:fldChar w:fldCharType="separate"/>
            </w:r>
            <w:r>
              <w:rPr>
                <w:color w:val="000000"/>
                <w:rPrChange w:author="Parth Patel" w:date="2021-03-25T11:37:00Z" w:id="817">
                  <w:rPr>
                    <w:b/>
                    <w:color w:val="000000"/>
                  </w:rPr>
                </w:rPrChange>
              </w:rPr>
              <w:t>Error! Bookmark not defined.</w:t>
            </w:r>
          </w:ins>
          <w:del w:author="Parth Patel" w:date="2021-03-25T11:36:00Z" w:id="818">
            <w:r>
              <w:rPr>
                <w:color w:val="000000"/>
              </w:rPr>
              <w:delText>49</w:delText>
            </w:r>
            <w:r>
              <w:fldChar w:fldCharType="end"/>
            </w:r>
          </w:del>
        </w:p>
        <w:p w:rsidRPr="009A5F99" w:rsidR="009A5F99" w:rsidRDefault="00000000" w14:paraId="0A06F4F5" w14:textId="77777777">
          <w:pPr>
            <w:pBdr>
              <w:top w:val="nil"/>
              <w:left w:val="nil"/>
              <w:bottom w:val="nil"/>
              <w:right w:val="nil"/>
              <w:between w:val="nil"/>
            </w:pBdr>
            <w:tabs>
              <w:tab w:val="left" w:pos="1440"/>
              <w:tab w:val="right" w:pos="9394"/>
            </w:tabs>
            <w:spacing w:line="360" w:lineRule="auto"/>
            <w:ind w:left="720"/>
            <w:rPr>
              <w:del w:author="Parth Patel" w:date="2021-03-25T11:36:00Z" w:id="819"/>
              <w:rPrChange w:author="Parth Patel" w:date="2021-03-25T11:37:00Z" w:id="820">
                <w:rPr>
                  <w:del w:author="Parth Patel" w:date="2021-03-25T11:36:00Z" w:id="821"/>
                  <w:rFonts w:ascii="Calibri" w:hAnsi="Calibri" w:eastAsia="Calibri" w:cs="Calibri"/>
                  <w:color w:val="000000"/>
                  <w:sz w:val="22"/>
                  <w:szCs w:val="22"/>
                </w:rPr>
              </w:rPrChange>
            </w:rPr>
          </w:pPr>
          <w:del w:author="Parth Patel" w:date="2021-03-25T11:36:00Z" w:id="822">
            <w:r>
              <w:rPr>
                <w:color w:val="000000"/>
              </w:rPr>
              <w:delText>5.5</w:delText>
            </w:r>
            <w:r>
              <w:rPr>
                <w:color w:val="000000"/>
                <w:rPrChange w:author="Parth Patel" w:date="2021-03-25T11:37:00Z" w:id="823">
                  <w:rPr>
                    <w:rFonts w:ascii="Calibri" w:hAnsi="Calibri" w:eastAsia="Calibri" w:cs="Calibri"/>
                    <w:color w:val="000000"/>
                    <w:sz w:val="22"/>
                    <w:szCs w:val="22"/>
                  </w:rPr>
                </w:rPrChange>
              </w:rPr>
              <w:tab/>
            </w:r>
            <w:r>
              <w:rPr>
                <w:color w:val="000000"/>
              </w:rPr>
              <w:delText>Grey Box Approach Method with Correction Factor by MLR</w:delText>
            </w:r>
            <w:r>
              <w:rPr>
                <w:color w:val="000000"/>
              </w:rPr>
              <w:tab/>
            </w:r>
          </w:del>
          <w:ins w:author="Parth Patel" w:date="2021-03-25T11:36:00Z" w:id="824">
            <w:r>
              <w:fldChar w:fldCharType="begin"/>
            </w:r>
            <w:r>
              <w:instrText xml:space="preserve"> PAGEREF _zu0gcz \h </w:instrText>
            </w:r>
          </w:ins>
          <w:ins w:author="Parth Patel" w:date="2021-03-25T11:36:00Z" w:id="825">
            <w:r>
              <w:fldChar w:fldCharType="separate"/>
            </w:r>
            <w:r>
              <w:rPr>
                <w:color w:val="000000"/>
                <w:rPrChange w:author="Parth Patel" w:date="2021-03-25T11:37:00Z" w:id="826">
                  <w:rPr>
                    <w:b/>
                    <w:color w:val="000000"/>
                  </w:rPr>
                </w:rPrChange>
              </w:rPr>
              <w:t>Error! Bookmark not defined.</w:t>
            </w:r>
          </w:ins>
          <w:del w:author="Parth Patel" w:date="2021-03-25T11:36:00Z" w:id="827">
            <w:r>
              <w:rPr>
                <w:color w:val="000000"/>
              </w:rPr>
              <w:delText>51</w:delText>
            </w:r>
            <w:r>
              <w:fldChar w:fldCharType="end"/>
            </w:r>
          </w:del>
        </w:p>
        <w:p w:rsidRPr="009A5F99" w:rsidR="009A5F99" w:rsidRDefault="00000000" w14:paraId="47F01513" w14:textId="77777777">
          <w:pPr>
            <w:pBdr>
              <w:top w:val="nil"/>
              <w:left w:val="nil"/>
              <w:bottom w:val="nil"/>
              <w:right w:val="nil"/>
              <w:between w:val="nil"/>
            </w:pBdr>
            <w:tabs>
              <w:tab w:val="left" w:pos="1440"/>
              <w:tab w:val="right" w:pos="9394"/>
            </w:tabs>
            <w:spacing w:line="360" w:lineRule="auto"/>
            <w:ind w:left="720"/>
            <w:rPr>
              <w:del w:author="Parth Patel" w:date="2021-03-25T11:36:00Z" w:id="828"/>
              <w:rPrChange w:author="Parth Patel" w:date="2021-03-25T11:37:00Z" w:id="829">
                <w:rPr>
                  <w:del w:author="Parth Patel" w:date="2021-03-25T11:36:00Z" w:id="830"/>
                  <w:rFonts w:ascii="Calibri" w:hAnsi="Calibri" w:eastAsia="Calibri" w:cs="Calibri"/>
                  <w:color w:val="000000"/>
                  <w:sz w:val="22"/>
                  <w:szCs w:val="22"/>
                </w:rPr>
              </w:rPrChange>
            </w:rPr>
          </w:pPr>
          <w:del w:author="Parth Patel" w:date="2021-03-25T11:36:00Z" w:id="831">
            <w:r>
              <w:rPr>
                <w:color w:val="000000"/>
              </w:rPr>
              <w:delText>5.6</w:delText>
            </w:r>
            <w:r>
              <w:rPr>
                <w:color w:val="000000"/>
                <w:rPrChange w:author="Parth Patel" w:date="2021-03-25T11:37:00Z" w:id="832">
                  <w:rPr>
                    <w:rFonts w:ascii="Calibri" w:hAnsi="Calibri" w:eastAsia="Calibri" w:cs="Calibri"/>
                    <w:color w:val="000000"/>
                    <w:sz w:val="22"/>
                    <w:szCs w:val="22"/>
                  </w:rPr>
                </w:rPrChange>
              </w:rPr>
              <w:tab/>
            </w:r>
            <w:r>
              <w:rPr>
                <w:color w:val="000000"/>
              </w:rPr>
              <w:delText>Black Box Approach with Neural Network</w:delText>
            </w:r>
            <w:r>
              <w:rPr>
                <w:color w:val="000000"/>
              </w:rPr>
              <w:tab/>
            </w:r>
          </w:del>
          <w:ins w:author="Parth Patel" w:date="2021-03-25T11:36:00Z" w:id="833">
            <w:r>
              <w:fldChar w:fldCharType="begin"/>
            </w:r>
            <w:r>
              <w:instrText xml:space="preserve"> PAGEREF _3jtnz0s \h </w:instrText>
            </w:r>
          </w:ins>
          <w:ins w:author="Parth Patel" w:date="2021-03-25T11:36:00Z" w:id="834">
            <w:r>
              <w:fldChar w:fldCharType="separate"/>
            </w:r>
            <w:r>
              <w:rPr>
                <w:color w:val="000000"/>
                <w:rPrChange w:author="Parth Patel" w:date="2021-03-25T11:37:00Z" w:id="835">
                  <w:rPr>
                    <w:b/>
                    <w:color w:val="000000"/>
                  </w:rPr>
                </w:rPrChange>
              </w:rPr>
              <w:t>Error! Bookmark not defined.</w:t>
            </w:r>
          </w:ins>
          <w:del w:author="Parth Patel" w:date="2021-03-25T11:36:00Z" w:id="836">
            <w:r>
              <w:rPr>
                <w:color w:val="000000"/>
              </w:rPr>
              <w:delText>53</w:delText>
            </w:r>
            <w:r>
              <w:fldChar w:fldCharType="end"/>
            </w:r>
          </w:del>
        </w:p>
        <w:p w:rsidRPr="009A5F99" w:rsidR="009A5F99" w:rsidRDefault="00000000" w14:paraId="60654AF9" w14:textId="77777777">
          <w:pPr>
            <w:pBdr>
              <w:top w:val="nil"/>
              <w:left w:val="nil"/>
              <w:bottom w:val="nil"/>
              <w:right w:val="nil"/>
              <w:between w:val="nil"/>
            </w:pBdr>
            <w:tabs>
              <w:tab w:val="left" w:pos="1440"/>
              <w:tab w:val="right" w:pos="9394"/>
            </w:tabs>
            <w:spacing w:line="360" w:lineRule="auto"/>
            <w:ind w:left="720"/>
            <w:rPr>
              <w:del w:author="Parth Patel" w:date="2021-03-25T11:36:00Z" w:id="837"/>
              <w:rPrChange w:author="Parth Patel" w:date="2021-03-25T11:37:00Z" w:id="838">
                <w:rPr>
                  <w:del w:author="Parth Patel" w:date="2021-03-25T11:36:00Z" w:id="839"/>
                  <w:rFonts w:ascii="Calibri" w:hAnsi="Calibri" w:eastAsia="Calibri" w:cs="Calibri"/>
                  <w:color w:val="000000"/>
                  <w:sz w:val="22"/>
                  <w:szCs w:val="22"/>
                </w:rPr>
              </w:rPrChange>
            </w:rPr>
          </w:pPr>
          <w:del w:author="Parth Patel" w:date="2021-03-25T11:36:00Z" w:id="840">
            <w:r>
              <w:rPr>
                <w:color w:val="000000"/>
              </w:rPr>
              <w:delText>5.7</w:delText>
            </w:r>
            <w:r>
              <w:rPr>
                <w:color w:val="000000"/>
                <w:rPrChange w:author="Parth Patel" w:date="2021-03-25T11:37:00Z" w:id="841">
                  <w:rPr>
                    <w:rFonts w:ascii="Calibri" w:hAnsi="Calibri" w:eastAsia="Calibri" w:cs="Calibri"/>
                    <w:color w:val="000000"/>
                    <w:sz w:val="22"/>
                    <w:szCs w:val="22"/>
                  </w:rPr>
                </w:rPrChange>
              </w:rPr>
              <w:tab/>
            </w:r>
            <w:r>
              <w:rPr>
                <w:color w:val="000000"/>
              </w:rPr>
              <w:delText>Black Box Approach with Random Fores</w:delText>
            </w:r>
            <w:r>
              <w:rPr>
                <w:color w:val="000000"/>
              </w:rPr>
              <w:delText>t</w:delText>
            </w:r>
            <w:r>
              <w:rPr>
                <w:color w:val="000000"/>
              </w:rPr>
              <w:tab/>
            </w:r>
          </w:del>
          <w:ins w:author="Parth Patel" w:date="2021-03-25T11:36:00Z" w:id="842">
            <w:r>
              <w:fldChar w:fldCharType="begin"/>
            </w:r>
            <w:r>
              <w:instrText xml:space="preserve"> PAGEREF _1yyy98l \h </w:instrText>
            </w:r>
          </w:ins>
          <w:ins w:author="Parth Patel" w:date="2021-03-25T11:36:00Z" w:id="843">
            <w:r>
              <w:fldChar w:fldCharType="separate"/>
            </w:r>
            <w:r>
              <w:rPr>
                <w:color w:val="000000"/>
                <w:rPrChange w:author="Parth Patel" w:date="2021-03-25T11:37:00Z" w:id="844">
                  <w:rPr>
                    <w:b/>
                    <w:color w:val="000000"/>
                  </w:rPr>
                </w:rPrChange>
              </w:rPr>
              <w:t>Error! Bookmark not defined.</w:t>
            </w:r>
          </w:ins>
          <w:del w:author="Parth Patel" w:date="2021-03-25T11:36:00Z" w:id="845">
            <w:r>
              <w:rPr>
                <w:color w:val="000000"/>
              </w:rPr>
              <w:delText>55</w:delText>
            </w:r>
            <w:r>
              <w:fldChar w:fldCharType="end"/>
            </w:r>
          </w:del>
        </w:p>
        <w:p w:rsidRPr="009A5F99" w:rsidR="009A5F99" w:rsidRDefault="00000000" w14:paraId="28FA20D4" w14:textId="77777777">
          <w:pPr>
            <w:pBdr>
              <w:top w:val="nil"/>
              <w:left w:val="nil"/>
              <w:bottom w:val="nil"/>
              <w:right w:val="nil"/>
              <w:between w:val="nil"/>
            </w:pBdr>
            <w:tabs>
              <w:tab w:val="left" w:pos="1440"/>
              <w:tab w:val="right" w:pos="9394"/>
            </w:tabs>
            <w:spacing w:line="360" w:lineRule="auto"/>
            <w:ind w:left="720"/>
            <w:rPr>
              <w:del w:author="Parth Patel" w:date="2021-03-25T11:36:00Z" w:id="846"/>
              <w:rPrChange w:author="Parth Patel" w:date="2021-03-25T11:37:00Z" w:id="847">
                <w:rPr>
                  <w:del w:author="Parth Patel" w:date="2021-03-25T11:36:00Z" w:id="848"/>
                  <w:rFonts w:ascii="Calibri" w:hAnsi="Calibri" w:eastAsia="Calibri" w:cs="Calibri"/>
                  <w:color w:val="000000"/>
                  <w:sz w:val="22"/>
                  <w:szCs w:val="22"/>
                </w:rPr>
              </w:rPrChange>
            </w:rPr>
          </w:pPr>
          <w:del w:author="Parth Patel" w:date="2021-03-25T11:36:00Z" w:id="849">
            <w:r>
              <w:rPr>
                <w:color w:val="000000"/>
              </w:rPr>
              <w:delText>5.8</w:delText>
            </w:r>
            <w:r>
              <w:rPr>
                <w:color w:val="000000"/>
                <w:rPrChange w:author="Parth Patel" w:date="2021-03-25T11:37:00Z" w:id="850">
                  <w:rPr>
                    <w:rFonts w:ascii="Calibri" w:hAnsi="Calibri" w:eastAsia="Calibri" w:cs="Calibri"/>
                    <w:color w:val="000000"/>
                    <w:sz w:val="22"/>
                    <w:szCs w:val="22"/>
                  </w:rPr>
                </w:rPrChange>
              </w:rPr>
              <w:tab/>
            </w:r>
            <w:r>
              <w:rPr>
                <w:color w:val="000000"/>
              </w:rPr>
              <w:delText>Summary of Calculation of Fuel Consumption</w:delText>
            </w:r>
            <w:r>
              <w:rPr>
                <w:color w:val="000000"/>
              </w:rPr>
              <w:tab/>
            </w:r>
          </w:del>
          <w:ins w:author="Parth Patel" w:date="2021-03-25T11:36:00Z" w:id="851">
            <w:r>
              <w:fldChar w:fldCharType="begin"/>
            </w:r>
            <w:r>
              <w:instrText xml:space="preserve"> PAGEREF _4iylrwe \h </w:instrText>
            </w:r>
          </w:ins>
          <w:ins w:author="Parth Patel" w:date="2021-03-25T11:36:00Z" w:id="852">
            <w:r>
              <w:fldChar w:fldCharType="separate"/>
            </w:r>
            <w:r>
              <w:rPr>
                <w:color w:val="000000"/>
                <w:rPrChange w:author="Parth Patel" w:date="2021-03-25T11:37:00Z" w:id="853">
                  <w:rPr>
                    <w:b/>
                    <w:color w:val="000000"/>
                  </w:rPr>
                </w:rPrChange>
              </w:rPr>
              <w:t>Error! Bookmark not defined.</w:t>
            </w:r>
          </w:ins>
          <w:del w:author="Parth Patel" w:date="2021-03-25T11:36:00Z" w:id="854">
            <w:r>
              <w:rPr>
                <w:color w:val="000000"/>
              </w:rPr>
              <w:delText>57</w:delText>
            </w:r>
            <w:r>
              <w:fldChar w:fldCharType="end"/>
            </w:r>
          </w:del>
        </w:p>
        <w:p w:rsidRPr="009A5F99" w:rsidR="009A5F99" w:rsidRDefault="00000000" w14:paraId="1ECA2DD9" w14:textId="77777777">
          <w:pPr>
            <w:pBdr>
              <w:top w:val="nil"/>
              <w:left w:val="nil"/>
              <w:bottom w:val="nil"/>
              <w:right w:val="nil"/>
              <w:between w:val="nil"/>
            </w:pBdr>
            <w:tabs>
              <w:tab w:val="left" w:pos="1440"/>
              <w:tab w:val="right" w:pos="9394"/>
            </w:tabs>
            <w:spacing w:line="360" w:lineRule="auto"/>
            <w:ind w:left="720"/>
            <w:rPr>
              <w:del w:author="Parth Patel" w:date="2021-03-25T11:36:00Z" w:id="855"/>
              <w:rPrChange w:author="Parth Patel" w:date="2021-03-25T11:37:00Z" w:id="856">
                <w:rPr>
                  <w:del w:author="Parth Patel" w:date="2021-03-25T11:36:00Z" w:id="857"/>
                  <w:rFonts w:ascii="Calibri" w:hAnsi="Calibri" w:eastAsia="Calibri" w:cs="Calibri"/>
                  <w:color w:val="000000"/>
                  <w:sz w:val="22"/>
                  <w:szCs w:val="22"/>
                </w:rPr>
              </w:rPrChange>
            </w:rPr>
          </w:pPr>
          <w:del w:author="Parth Patel" w:date="2021-03-25T11:36:00Z" w:id="858">
            <w:r>
              <w:rPr>
                <w:color w:val="000000"/>
              </w:rPr>
              <w:delText>5.9</w:delText>
            </w:r>
            <w:r>
              <w:rPr>
                <w:color w:val="000000"/>
                <w:rPrChange w:author="Parth Patel" w:date="2021-03-25T11:37:00Z" w:id="859">
                  <w:rPr>
                    <w:rFonts w:ascii="Calibri" w:hAnsi="Calibri" w:eastAsia="Calibri" w:cs="Calibri"/>
                    <w:color w:val="000000"/>
                    <w:sz w:val="22"/>
                    <w:szCs w:val="22"/>
                  </w:rPr>
                </w:rPrChange>
              </w:rPr>
              <w:tab/>
            </w:r>
            <w:r>
              <w:rPr>
                <w:color w:val="000000"/>
              </w:rPr>
              <w:delText>Level of Confidence</w:delText>
            </w:r>
            <w:r>
              <w:rPr>
                <w:color w:val="000000"/>
              </w:rPr>
              <w:tab/>
            </w:r>
          </w:del>
          <w:ins w:author="Parth Patel" w:date="2021-03-25T11:36:00Z" w:id="860">
            <w:r>
              <w:fldChar w:fldCharType="begin"/>
            </w:r>
            <w:r>
              <w:instrText xml:space="preserve"> PAGEREF _2y3w247 \h </w:instrText>
            </w:r>
          </w:ins>
          <w:ins w:author="Parth Patel" w:date="2021-03-25T11:36:00Z" w:id="861">
            <w:r>
              <w:fldChar w:fldCharType="separate"/>
            </w:r>
            <w:r>
              <w:rPr>
                <w:color w:val="000000"/>
                <w:rPrChange w:author="Parth Patel" w:date="2021-03-25T11:37:00Z" w:id="862">
                  <w:rPr>
                    <w:b/>
                    <w:color w:val="000000"/>
                  </w:rPr>
                </w:rPrChange>
              </w:rPr>
              <w:t>Error! Bookmark not defined.</w:t>
            </w:r>
          </w:ins>
          <w:del w:author="Parth Patel" w:date="2021-03-25T11:36:00Z" w:id="863">
            <w:r>
              <w:rPr>
                <w:color w:val="000000"/>
              </w:rPr>
              <w:delText>57</w:delText>
            </w:r>
            <w:r>
              <w:fldChar w:fldCharType="end"/>
            </w:r>
          </w:del>
        </w:p>
        <w:p w:rsidRPr="009A5F99" w:rsidR="009A5F99" w:rsidRDefault="00000000" w14:paraId="4D4DA696" w14:textId="77777777">
          <w:pPr>
            <w:pBdr>
              <w:top w:val="nil"/>
              <w:left w:val="nil"/>
              <w:bottom w:val="nil"/>
              <w:right w:val="nil"/>
              <w:between w:val="nil"/>
            </w:pBdr>
            <w:tabs>
              <w:tab w:val="left" w:pos="1440"/>
              <w:tab w:val="right" w:pos="9394"/>
            </w:tabs>
            <w:spacing w:line="360" w:lineRule="auto"/>
            <w:ind w:left="720"/>
            <w:rPr>
              <w:del w:author="Parth Patel" w:date="2021-03-25T11:36:00Z" w:id="864"/>
              <w:rPrChange w:author="Parth Patel" w:date="2021-03-25T11:37:00Z" w:id="865">
                <w:rPr>
                  <w:del w:author="Parth Patel" w:date="2021-03-25T11:36:00Z" w:id="866"/>
                  <w:rFonts w:ascii="Calibri" w:hAnsi="Calibri" w:eastAsia="Calibri" w:cs="Calibri"/>
                  <w:color w:val="000000"/>
                  <w:sz w:val="22"/>
                  <w:szCs w:val="22"/>
                </w:rPr>
              </w:rPrChange>
            </w:rPr>
          </w:pPr>
          <w:del w:author="Parth Patel" w:date="2021-03-25T11:36:00Z" w:id="867">
            <w:r>
              <w:rPr>
                <w:color w:val="000000"/>
              </w:rPr>
              <w:delText>5.10</w:delText>
            </w:r>
            <w:r>
              <w:rPr>
                <w:color w:val="000000"/>
                <w:rPrChange w:author="Parth Patel" w:date="2021-03-25T11:37:00Z" w:id="868">
                  <w:rPr>
                    <w:rFonts w:ascii="Calibri" w:hAnsi="Calibri" w:eastAsia="Calibri" w:cs="Calibri"/>
                    <w:color w:val="000000"/>
                    <w:sz w:val="22"/>
                    <w:szCs w:val="22"/>
                  </w:rPr>
                </w:rPrChange>
              </w:rPr>
              <w:tab/>
            </w:r>
            <w:r>
              <w:rPr>
                <w:color w:val="000000"/>
              </w:rPr>
              <w:delText>Instantaneous Fuel Consumptions vs. Acceleration</w:delText>
            </w:r>
            <w:r>
              <w:rPr>
                <w:color w:val="000000"/>
              </w:rPr>
              <w:tab/>
            </w:r>
          </w:del>
          <w:ins w:author="Parth Patel" w:date="2021-03-25T11:36:00Z" w:id="869">
            <w:r>
              <w:fldChar w:fldCharType="begin"/>
            </w:r>
            <w:r>
              <w:instrText xml:space="preserve"> PAGEREF _1d96cc0 \h </w:instrText>
            </w:r>
          </w:ins>
          <w:ins w:author="Parth Patel" w:date="2021-03-25T11:36:00Z" w:id="870">
            <w:r>
              <w:fldChar w:fldCharType="separate"/>
            </w:r>
            <w:r>
              <w:rPr>
                <w:color w:val="000000"/>
                <w:rPrChange w:author="Parth Patel" w:date="2021-03-25T11:37:00Z" w:id="871">
                  <w:rPr>
                    <w:b/>
                    <w:color w:val="000000"/>
                  </w:rPr>
                </w:rPrChange>
              </w:rPr>
              <w:t>Error! Bookmark not defined.</w:t>
            </w:r>
          </w:ins>
          <w:del w:author="Parth Patel" w:date="2021-03-25T11:36:00Z" w:id="872">
            <w:r>
              <w:rPr>
                <w:color w:val="000000"/>
              </w:rPr>
              <w:delText>58</w:delText>
            </w:r>
            <w:r>
              <w:fldChar w:fldCharType="end"/>
            </w:r>
          </w:del>
        </w:p>
        <w:p w:rsidRPr="009A5F99" w:rsidR="009A5F99" w:rsidRDefault="00000000" w14:paraId="36FCB0A5" w14:textId="77777777">
          <w:pPr>
            <w:pBdr>
              <w:top w:val="nil"/>
              <w:left w:val="nil"/>
              <w:bottom w:val="nil"/>
              <w:right w:val="nil"/>
              <w:between w:val="nil"/>
            </w:pBdr>
            <w:tabs>
              <w:tab w:val="left" w:pos="1440"/>
              <w:tab w:val="right" w:pos="9394"/>
            </w:tabs>
            <w:spacing w:line="360" w:lineRule="auto"/>
            <w:ind w:left="720"/>
            <w:rPr>
              <w:del w:author="Parth Patel" w:date="2021-03-25T11:36:00Z" w:id="873"/>
              <w:rPrChange w:author="Parth Patel" w:date="2021-03-25T11:37:00Z" w:id="874">
                <w:rPr>
                  <w:del w:author="Parth Patel" w:date="2021-03-25T11:36:00Z" w:id="875"/>
                  <w:rFonts w:ascii="Calibri" w:hAnsi="Calibri" w:eastAsia="Calibri" w:cs="Calibri"/>
                  <w:color w:val="000000"/>
                  <w:sz w:val="22"/>
                  <w:szCs w:val="22"/>
                </w:rPr>
              </w:rPrChange>
            </w:rPr>
          </w:pPr>
          <w:del w:author="Parth Patel" w:date="2021-03-25T11:36:00Z" w:id="876">
            <w:r>
              <w:rPr>
                <w:color w:val="000000"/>
              </w:rPr>
              <w:delText>5.11</w:delText>
            </w:r>
            <w:r>
              <w:rPr>
                <w:color w:val="000000"/>
                <w:rPrChange w:author="Parth Patel" w:date="2021-03-25T11:37:00Z" w:id="877">
                  <w:rPr>
                    <w:rFonts w:ascii="Calibri" w:hAnsi="Calibri" w:eastAsia="Calibri" w:cs="Calibri"/>
                    <w:color w:val="000000"/>
                    <w:sz w:val="22"/>
                    <w:szCs w:val="22"/>
                  </w:rPr>
                </w:rPrChange>
              </w:rPr>
              <w:tab/>
            </w:r>
            <w:r>
              <w:rPr>
                <w:color w:val="000000"/>
              </w:rPr>
              <w:delText>CO</w:delText>
            </w:r>
            <w:r>
              <w:rPr>
                <w:color w:val="000000"/>
                <w:vertAlign w:val="subscript"/>
              </w:rPr>
              <w:delText>2</w:delText>
            </w:r>
            <w:r>
              <w:rPr>
                <w:color w:val="000000"/>
              </w:rPr>
              <w:delText xml:space="preserve"> Emission vs. Accele</w:delText>
            </w:r>
            <w:r>
              <w:rPr>
                <w:color w:val="000000"/>
              </w:rPr>
              <w:delText>ration</w:delText>
            </w:r>
            <w:r>
              <w:rPr>
                <w:color w:val="000000"/>
              </w:rPr>
              <w:tab/>
            </w:r>
          </w:del>
          <w:ins w:author="Parth Patel" w:date="2021-03-25T11:36:00Z" w:id="878">
            <w:r>
              <w:fldChar w:fldCharType="begin"/>
            </w:r>
            <w:r>
              <w:instrText xml:space="preserve"> PAGEREF _3x8tuzt \h </w:instrText>
            </w:r>
          </w:ins>
          <w:ins w:author="Parth Patel" w:date="2021-03-25T11:36:00Z" w:id="879">
            <w:r>
              <w:fldChar w:fldCharType="separate"/>
            </w:r>
            <w:r>
              <w:rPr>
                <w:color w:val="000000"/>
                <w:rPrChange w:author="Parth Patel" w:date="2021-03-25T11:37:00Z" w:id="880">
                  <w:rPr>
                    <w:b/>
                    <w:color w:val="000000"/>
                  </w:rPr>
                </w:rPrChange>
              </w:rPr>
              <w:t>Error! Bookmark not defined.</w:t>
            </w:r>
          </w:ins>
          <w:del w:author="Parth Patel" w:date="2021-03-25T11:36:00Z" w:id="881">
            <w:r>
              <w:rPr>
                <w:color w:val="000000"/>
              </w:rPr>
              <w:delText>59</w:delText>
            </w:r>
            <w:r>
              <w:fldChar w:fldCharType="end"/>
            </w:r>
          </w:del>
        </w:p>
        <w:p w:rsidRPr="009A5F99" w:rsidR="009A5F99" w:rsidRDefault="00000000" w14:paraId="17116FDA" w14:textId="77777777">
          <w:pPr>
            <w:pBdr>
              <w:top w:val="nil"/>
              <w:left w:val="nil"/>
              <w:bottom w:val="nil"/>
              <w:right w:val="nil"/>
              <w:between w:val="nil"/>
            </w:pBdr>
            <w:tabs>
              <w:tab w:val="left" w:pos="1440"/>
              <w:tab w:val="right" w:pos="9394"/>
            </w:tabs>
            <w:spacing w:line="360" w:lineRule="auto"/>
            <w:ind w:left="720"/>
            <w:rPr>
              <w:del w:author="Parth Patel" w:date="2021-03-25T11:36:00Z" w:id="882"/>
              <w:rPrChange w:author="Parth Patel" w:date="2021-03-25T11:37:00Z" w:id="883">
                <w:rPr>
                  <w:del w:author="Parth Patel" w:date="2021-03-25T11:36:00Z" w:id="884"/>
                  <w:rFonts w:ascii="Calibri" w:hAnsi="Calibri" w:eastAsia="Calibri" w:cs="Calibri"/>
                  <w:color w:val="000000"/>
                  <w:sz w:val="22"/>
                  <w:szCs w:val="22"/>
                </w:rPr>
              </w:rPrChange>
            </w:rPr>
          </w:pPr>
          <w:del w:author="Parth Patel" w:date="2021-03-25T11:36:00Z" w:id="885">
            <w:r>
              <w:rPr>
                <w:color w:val="000000"/>
              </w:rPr>
              <w:delText>5.12</w:delText>
            </w:r>
            <w:r>
              <w:rPr>
                <w:color w:val="000000"/>
                <w:rPrChange w:author="Parth Patel" w:date="2021-03-25T11:37:00Z" w:id="886">
                  <w:rPr>
                    <w:rFonts w:ascii="Calibri" w:hAnsi="Calibri" w:eastAsia="Calibri" w:cs="Calibri"/>
                    <w:color w:val="000000"/>
                    <w:sz w:val="22"/>
                    <w:szCs w:val="22"/>
                  </w:rPr>
                </w:rPrChange>
              </w:rPr>
              <w:tab/>
            </w:r>
            <w:r>
              <w:rPr>
                <w:color w:val="000000"/>
              </w:rPr>
              <w:delText>NOx and Particulates Emissions During Idling</w:delText>
            </w:r>
            <w:r>
              <w:rPr>
                <w:color w:val="000000"/>
              </w:rPr>
              <w:tab/>
            </w:r>
          </w:del>
          <w:ins w:author="Parth Patel" w:date="2021-03-25T11:36:00Z" w:id="887">
            <w:r>
              <w:fldChar w:fldCharType="begin"/>
            </w:r>
            <w:r>
              <w:instrText xml:space="preserve"> PAGEREF _2ce457m \h </w:instrText>
            </w:r>
          </w:ins>
          <w:ins w:author="Parth Patel" w:date="2021-03-25T11:36:00Z" w:id="888">
            <w:r>
              <w:fldChar w:fldCharType="separate"/>
            </w:r>
            <w:r>
              <w:rPr>
                <w:color w:val="000000"/>
                <w:rPrChange w:author="Parth Patel" w:date="2021-03-25T11:37:00Z" w:id="889">
                  <w:rPr>
                    <w:b/>
                    <w:color w:val="000000"/>
                  </w:rPr>
                </w:rPrChange>
              </w:rPr>
              <w:t>Error! Bookmark not defined.</w:t>
            </w:r>
          </w:ins>
          <w:del w:author="Parth Patel" w:date="2021-03-25T11:36:00Z" w:id="890">
            <w:r>
              <w:rPr>
                <w:color w:val="000000"/>
              </w:rPr>
              <w:delText>60</w:delText>
            </w:r>
            <w:r>
              <w:fldChar w:fldCharType="end"/>
            </w:r>
          </w:del>
        </w:p>
        <w:p w:rsidRPr="009A5F99" w:rsidR="009A5F99" w:rsidRDefault="00000000" w14:paraId="12FCC3BB" w14:textId="77777777">
          <w:pPr>
            <w:pBdr>
              <w:top w:val="nil"/>
              <w:left w:val="nil"/>
              <w:bottom w:val="nil"/>
              <w:right w:val="nil"/>
              <w:between w:val="nil"/>
            </w:pBdr>
            <w:tabs>
              <w:tab w:val="right" w:pos="9356"/>
            </w:tabs>
            <w:spacing w:line="360" w:lineRule="auto"/>
            <w:rPr>
              <w:del w:author="Parth Patel" w:date="2021-03-25T11:36:00Z" w:id="891"/>
              <w:b/>
              <w:rPrChange w:author="Parth Patel" w:date="2021-03-25T11:37:00Z" w:id="892">
                <w:rPr>
                  <w:del w:author="Parth Patel" w:date="2021-03-25T11:36:00Z" w:id="893"/>
                  <w:rFonts w:ascii="Calibri" w:hAnsi="Calibri" w:eastAsia="Calibri" w:cs="Calibri"/>
                  <w:color w:val="000000"/>
                  <w:sz w:val="22"/>
                  <w:szCs w:val="22"/>
                </w:rPr>
              </w:rPrChange>
            </w:rPr>
          </w:pPr>
          <w:del w:author="Parth Patel" w:date="2021-03-25T11:36:00Z" w:id="894">
            <w:r>
              <w:rPr>
                <w:color w:val="000000"/>
                <w:rPrChange w:author="Parth Patel" w:date="2021-03-25T11:37:00Z" w:id="895">
                  <w:rPr>
                    <w:b/>
                    <w:color w:val="000000"/>
                    <w:sz w:val="28"/>
                    <w:szCs w:val="28"/>
                  </w:rPr>
                </w:rPrChange>
              </w:rPr>
              <w:delText>Chapter 6</w:delText>
            </w:r>
            <w:r>
              <w:rPr>
                <w:color w:val="000000"/>
                <w:rPrChange w:author="Parth Patel" w:date="2021-03-25T11:37:00Z" w:id="896">
                  <w:rPr>
                    <w:b/>
                    <w:color w:val="000000"/>
                    <w:sz w:val="28"/>
                    <w:szCs w:val="28"/>
                  </w:rPr>
                </w:rPrChange>
              </w:rPr>
              <w:tab/>
            </w:r>
          </w:del>
          <w:ins w:author="Parth Patel" w:date="2021-03-25T11:36:00Z" w:id="897">
            <w:r>
              <w:fldChar w:fldCharType="begin"/>
            </w:r>
            <w:r>
              <w:instrText xml:space="preserve"> PAGEREF _rjefff \h </w:instrText>
            </w:r>
          </w:ins>
          <w:ins w:author="Parth Patel" w:date="2021-03-25T11:36:00Z" w:id="898">
            <w:r>
              <w:fldChar w:fldCharType="separate"/>
            </w:r>
            <w:r>
              <w:rPr>
                <w:color w:val="000000"/>
                <w:rPrChange w:author="Parth Patel" w:date="2021-03-25T11:37:00Z" w:id="899">
                  <w:rPr>
                    <w:color w:val="000000"/>
                    <w:sz w:val="28"/>
                    <w:szCs w:val="28"/>
                  </w:rPr>
                </w:rPrChange>
              </w:rPr>
              <w:t>Error! Bookmark not defined.</w:t>
            </w:r>
          </w:ins>
          <w:del w:author="Parth Patel" w:date="2021-03-25T11:36:00Z" w:id="900">
            <w:r>
              <w:rPr>
                <w:color w:val="000000"/>
                <w:rPrChange w:author="Parth Patel" w:date="2021-03-25T11:37:00Z" w:id="901">
                  <w:rPr>
                    <w:b/>
                    <w:color w:val="000000"/>
                    <w:sz w:val="28"/>
                    <w:szCs w:val="28"/>
                  </w:rPr>
                </w:rPrChange>
              </w:rPr>
              <w:delText>62</w:delText>
            </w:r>
            <w:r>
              <w:fldChar w:fldCharType="end"/>
            </w:r>
          </w:del>
        </w:p>
        <w:p w:rsidRPr="009A5F99" w:rsidR="009A5F99" w:rsidRDefault="00000000" w14:paraId="05EDA5FE" w14:textId="77777777">
          <w:pPr>
            <w:pBdr>
              <w:top w:val="nil"/>
              <w:left w:val="nil"/>
              <w:bottom w:val="nil"/>
              <w:right w:val="nil"/>
              <w:between w:val="nil"/>
            </w:pBdr>
            <w:tabs>
              <w:tab w:val="right" w:pos="9394"/>
            </w:tabs>
            <w:spacing w:line="360" w:lineRule="auto"/>
            <w:rPr>
              <w:del w:author="Parth Patel" w:date="2021-03-25T11:36:00Z" w:id="902"/>
              <w:b/>
              <w:rPrChange w:author="Parth Patel" w:date="2021-03-25T11:37:00Z" w:id="903">
                <w:rPr>
                  <w:del w:author="Parth Patel" w:date="2021-03-25T11:36:00Z" w:id="904"/>
                  <w:rFonts w:ascii="Calibri" w:hAnsi="Calibri" w:eastAsia="Calibri" w:cs="Calibri"/>
                  <w:color w:val="000000"/>
                  <w:sz w:val="22"/>
                  <w:szCs w:val="22"/>
                </w:rPr>
              </w:rPrChange>
            </w:rPr>
          </w:pPr>
          <w:del w:author="Parth Patel" w:date="2021-03-25T11:36:00Z" w:id="905">
            <w:r>
              <w:rPr>
                <w:color w:val="000000"/>
                <w:rPrChange w:author="Parth Patel" w:date="2021-03-25T11:37:00Z" w:id="906">
                  <w:rPr>
                    <w:b/>
                    <w:color w:val="000000"/>
                    <w:sz w:val="28"/>
                    <w:szCs w:val="28"/>
                  </w:rPr>
                </w:rPrChange>
              </w:rPr>
              <w:delText>Conclusion</w:delText>
            </w:r>
            <w:r>
              <w:rPr>
                <w:color w:val="000000"/>
                <w:rPrChange w:author="Parth Patel" w:date="2021-03-25T11:37:00Z" w:id="907">
                  <w:rPr>
                    <w:b/>
                    <w:color w:val="000000"/>
                    <w:sz w:val="28"/>
                    <w:szCs w:val="28"/>
                  </w:rPr>
                </w:rPrChange>
              </w:rPr>
              <w:tab/>
            </w:r>
          </w:del>
          <w:ins w:author="Parth Patel" w:date="2021-03-25T11:36:00Z" w:id="908">
            <w:r>
              <w:fldChar w:fldCharType="begin"/>
            </w:r>
            <w:r>
              <w:instrText xml:space="preserve"> PAGEREF _3bj1y38 \h </w:instrText>
            </w:r>
          </w:ins>
          <w:ins w:author="Parth Patel" w:date="2021-03-25T11:36:00Z" w:id="909">
            <w:r>
              <w:fldChar w:fldCharType="separate"/>
            </w:r>
            <w:r>
              <w:rPr>
                <w:color w:val="000000"/>
                <w:rPrChange w:author="Parth Patel" w:date="2021-03-25T11:37:00Z" w:id="910">
                  <w:rPr>
                    <w:color w:val="000000"/>
                    <w:sz w:val="28"/>
                    <w:szCs w:val="28"/>
                  </w:rPr>
                </w:rPrChange>
              </w:rPr>
              <w:t>Error! Bookmark not defined.</w:t>
            </w:r>
          </w:ins>
          <w:del w:author="Parth Patel" w:date="2021-03-25T11:36:00Z" w:id="911">
            <w:r>
              <w:rPr>
                <w:color w:val="000000"/>
                <w:rPrChange w:author="Parth Patel" w:date="2021-03-25T11:37:00Z" w:id="912">
                  <w:rPr>
                    <w:b/>
                    <w:color w:val="000000"/>
                    <w:sz w:val="28"/>
                    <w:szCs w:val="28"/>
                  </w:rPr>
                </w:rPrChange>
              </w:rPr>
              <w:delText>62</w:delText>
            </w:r>
            <w:r>
              <w:fldChar w:fldCharType="end"/>
            </w:r>
          </w:del>
        </w:p>
        <w:p w:rsidRPr="009A5F99" w:rsidR="009A5F99" w:rsidRDefault="00000000" w14:paraId="0905B893" w14:textId="77777777">
          <w:pPr>
            <w:pBdr>
              <w:top w:val="nil"/>
              <w:left w:val="nil"/>
              <w:bottom w:val="nil"/>
              <w:right w:val="nil"/>
              <w:between w:val="nil"/>
            </w:pBdr>
            <w:tabs>
              <w:tab w:val="right" w:pos="9356"/>
            </w:tabs>
            <w:spacing w:line="360" w:lineRule="auto"/>
            <w:rPr>
              <w:del w:author="Parth Patel" w:date="2021-03-25T11:36:00Z" w:id="913"/>
              <w:b/>
              <w:rPrChange w:author="Parth Patel" w:date="2021-03-25T11:37:00Z" w:id="914">
                <w:rPr>
                  <w:del w:author="Parth Patel" w:date="2021-03-25T11:36:00Z" w:id="915"/>
                  <w:rFonts w:ascii="Calibri" w:hAnsi="Calibri" w:eastAsia="Calibri" w:cs="Calibri"/>
                  <w:color w:val="000000"/>
                  <w:sz w:val="22"/>
                  <w:szCs w:val="22"/>
                </w:rPr>
              </w:rPrChange>
            </w:rPr>
          </w:pPr>
          <w:del w:author="Parth Patel" w:date="2021-03-25T11:36:00Z" w:id="916">
            <w:r>
              <w:rPr>
                <w:color w:val="000000"/>
                <w:rPrChange w:author="Parth Patel" w:date="2021-03-25T11:37:00Z" w:id="917">
                  <w:rPr>
                    <w:b/>
                    <w:color w:val="000000"/>
                    <w:sz w:val="28"/>
                    <w:szCs w:val="28"/>
                  </w:rPr>
                </w:rPrChange>
              </w:rPr>
              <w:delText>Chapter 7</w:delText>
            </w:r>
            <w:r>
              <w:rPr>
                <w:color w:val="000000"/>
                <w:rPrChange w:author="Parth Patel" w:date="2021-03-25T11:37:00Z" w:id="918">
                  <w:rPr>
                    <w:b/>
                    <w:color w:val="000000"/>
                    <w:sz w:val="28"/>
                    <w:szCs w:val="28"/>
                  </w:rPr>
                </w:rPrChange>
              </w:rPr>
              <w:tab/>
            </w:r>
          </w:del>
          <w:ins w:author="Parth Patel" w:date="2021-03-25T11:36:00Z" w:id="919">
            <w:r>
              <w:fldChar w:fldCharType="begin"/>
            </w:r>
            <w:r>
              <w:instrText xml:space="preserve"> PAGEREF _1qoc8b1 \h </w:instrText>
            </w:r>
          </w:ins>
          <w:ins w:author="Parth Patel" w:date="2021-03-25T11:36:00Z" w:id="920">
            <w:r>
              <w:fldChar w:fldCharType="separate"/>
            </w:r>
            <w:r>
              <w:rPr>
                <w:color w:val="000000"/>
                <w:rPrChange w:author="Parth Patel" w:date="2021-03-25T11:37:00Z" w:id="921">
                  <w:rPr>
                    <w:color w:val="000000"/>
                    <w:sz w:val="28"/>
                    <w:szCs w:val="28"/>
                  </w:rPr>
                </w:rPrChange>
              </w:rPr>
              <w:t>Error! Bookmark not defined.</w:t>
            </w:r>
          </w:ins>
          <w:del w:author="Parth Patel" w:date="2021-03-25T11:36:00Z" w:id="922">
            <w:r>
              <w:rPr>
                <w:color w:val="000000"/>
                <w:rPrChange w:author="Parth Patel" w:date="2021-03-25T11:37:00Z" w:id="923">
                  <w:rPr>
                    <w:b/>
                    <w:color w:val="000000"/>
                    <w:sz w:val="28"/>
                    <w:szCs w:val="28"/>
                  </w:rPr>
                </w:rPrChange>
              </w:rPr>
              <w:delText>63</w:delText>
            </w:r>
            <w:r>
              <w:fldChar w:fldCharType="end"/>
            </w:r>
          </w:del>
        </w:p>
        <w:p w:rsidRPr="009A5F99" w:rsidR="009A5F99" w:rsidRDefault="00000000" w14:paraId="3B8694D4" w14:textId="77777777">
          <w:pPr>
            <w:pBdr>
              <w:top w:val="nil"/>
              <w:left w:val="nil"/>
              <w:bottom w:val="nil"/>
              <w:right w:val="nil"/>
              <w:between w:val="nil"/>
            </w:pBdr>
            <w:tabs>
              <w:tab w:val="right" w:pos="9394"/>
            </w:tabs>
            <w:spacing w:line="360" w:lineRule="auto"/>
            <w:rPr>
              <w:del w:author="Parth Patel" w:date="2021-03-25T11:36:00Z" w:id="924"/>
              <w:b/>
              <w:rPrChange w:author="Parth Patel" w:date="2021-03-25T11:37:00Z" w:id="925">
                <w:rPr>
                  <w:del w:author="Parth Patel" w:date="2021-03-25T11:36:00Z" w:id="926"/>
                  <w:rFonts w:ascii="Calibri" w:hAnsi="Calibri" w:eastAsia="Calibri" w:cs="Calibri"/>
                  <w:color w:val="000000"/>
                  <w:sz w:val="22"/>
                  <w:szCs w:val="22"/>
                </w:rPr>
              </w:rPrChange>
            </w:rPr>
          </w:pPr>
          <w:del w:author="Parth Patel" w:date="2021-03-25T11:36:00Z" w:id="927">
            <w:r>
              <w:rPr>
                <w:color w:val="000000"/>
                <w:rPrChange w:author="Parth Patel" w:date="2021-03-25T11:37:00Z" w:id="928">
                  <w:rPr>
                    <w:b/>
                    <w:color w:val="000000"/>
                    <w:sz w:val="28"/>
                    <w:szCs w:val="28"/>
                  </w:rPr>
                </w:rPrChange>
              </w:rPr>
              <w:delText>Future Work</w:delText>
            </w:r>
            <w:r>
              <w:rPr>
                <w:color w:val="000000"/>
                <w:rPrChange w:author="Parth Patel" w:date="2021-03-25T11:37:00Z" w:id="929">
                  <w:rPr>
                    <w:b/>
                    <w:color w:val="000000"/>
                    <w:sz w:val="28"/>
                    <w:szCs w:val="28"/>
                  </w:rPr>
                </w:rPrChange>
              </w:rPr>
              <w:tab/>
            </w:r>
          </w:del>
          <w:ins w:author="Parth Patel" w:date="2021-03-25T11:36:00Z" w:id="930">
            <w:r>
              <w:fldChar w:fldCharType="begin"/>
            </w:r>
            <w:r>
              <w:instrText xml:space="preserve"> PAGEREF _4anzqyu \h </w:instrText>
            </w:r>
          </w:ins>
          <w:ins w:author="Parth Patel" w:date="2021-03-25T11:36:00Z" w:id="931">
            <w:r>
              <w:fldChar w:fldCharType="separate"/>
            </w:r>
            <w:r>
              <w:rPr>
                <w:color w:val="000000"/>
                <w:rPrChange w:author="Parth Patel" w:date="2021-03-25T11:37:00Z" w:id="932">
                  <w:rPr>
                    <w:color w:val="000000"/>
                    <w:sz w:val="28"/>
                    <w:szCs w:val="28"/>
                  </w:rPr>
                </w:rPrChange>
              </w:rPr>
              <w:t>Error! Bookmark not defined.</w:t>
            </w:r>
          </w:ins>
          <w:del w:author="Parth Patel" w:date="2021-03-25T11:36:00Z" w:id="933">
            <w:r>
              <w:rPr>
                <w:color w:val="000000"/>
                <w:rPrChange w:author="Parth Patel" w:date="2021-03-25T11:37:00Z" w:id="934">
                  <w:rPr>
                    <w:b/>
                    <w:color w:val="000000"/>
                    <w:sz w:val="28"/>
                    <w:szCs w:val="28"/>
                  </w:rPr>
                </w:rPrChange>
              </w:rPr>
              <w:delText>63</w:delText>
            </w:r>
            <w:r>
              <w:fldChar w:fldCharType="end"/>
            </w:r>
          </w:del>
        </w:p>
        <w:p w:rsidRPr="009A5F99" w:rsidR="009A5F99" w:rsidRDefault="00000000" w14:paraId="3508500C" w14:textId="77777777">
          <w:pPr>
            <w:pBdr>
              <w:top w:val="nil"/>
              <w:left w:val="nil"/>
              <w:bottom w:val="nil"/>
              <w:right w:val="nil"/>
              <w:between w:val="nil"/>
            </w:pBdr>
            <w:tabs>
              <w:tab w:val="right" w:pos="9394"/>
            </w:tabs>
            <w:spacing w:line="360" w:lineRule="auto"/>
            <w:rPr>
              <w:del w:author="Parth Patel" w:date="2021-03-25T11:36:00Z" w:id="935"/>
              <w:b/>
              <w:sz w:val="28"/>
              <w:szCs w:val="28"/>
              <w:rPrChange w:author="Parth Patel" w:date="2021-03-25T11:37:00Z" w:id="936">
                <w:rPr>
                  <w:del w:author="Parth Patel" w:date="2021-03-25T11:36:00Z" w:id="937"/>
                  <w:rFonts w:ascii="Calibri" w:hAnsi="Calibri" w:eastAsia="Calibri" w:cs="Calibri"/>
                  <w:color w:val="000000"/>
                </w:rPr>
              </w:rPrChange>
            </w:rPr>
          </w:pPr>
          <w:del w:author="Parth Patel" w:date="2021-03-25T11:36:00Z" w:id="938">
            <w:r>
              <w:rPr>
                <w:color w:val="000000"/>
              </w:rPr>
              <w:delText>References</w:delText>
            </w:r>
            <w:r>
              <w:rPr>
                <w:color w:val="000000"/>
              </w:rPr>
              <w:tab/>
            </w:r>
          </w:del>
          <w:ins w:author="Parth Patel" w:date="2021-03-25T11:36:00Z" w:id="939">
            <w:r>
              <w:fldChar w:fldCharType="begin"/>
            </w:r>
            <w:r>
              <w:instrText xml:space="preserve"> PAGEREF _2pta16n \h </w:instrText>
            </w:r>
          </w:ins>
          <w:ins w:author="Parth Patel" w:date="2021-03-25T11:36:00Z" w:id="940">
            <w:r>
              <w:fldChar w:fldCharType="separate"/>
            </w:r>
            <w:r>
              <w:rPr>
                <w:color w:val="000000"/>
                <w:rPrChange w:author="Parth Patel" w:date="2021-03-25T11:37:00Z" w:id="941">
                  <w:rPr>
                    <w:b/>
                    <w:color w:val="000000"/>
                  </w:rPr>
                </w:rPrChange>
              </w:rPr>
              <w:t>Error! Bookmark not defined.</w:t>
            </w:r>
          </w:ins>
          <w:del w:author="Parth Patel" w:date="2021-03-25T11:36:00Z" w:id="942">
            <w:r>
              <w:rPr>
                <w:color w:val="000000"/>
              </w:rPr>
              <w:delText>64</w:delText>
            </w:r>
            <w:r>
              <w:fldChar w:fldCharType="end"/>
            </w:r>
          </w:del>
        </w:p>
        <w:p w:rsidRPr="009A5F99" w:rsidR="009A5F99" w:rsidRDefault="00000000" w14:paraId="1AF3BDB2" w14:textId="77777777">
          <w:pPr>
            <w:pBdr>
              <w:top w:val="nil"/>
              <w:left w:val="nil"/>
              <w:bottom w:val="nil"/>
              <w:right w:val="nil"/>
              <w:between w:val="nil"/>
            </w:pBdr>
            <w:tabs>
              <w:tab w:val="right" w:pos="9394"/>
            </w:tabs>
            <w:spacing w:line="360" w:lineRule="auto"/>
            <w:rPr>
              <w:del w:author="Parth Patel" w:date="2021-03-25T11:36:00Z" w:id="943"/>
              <w:b/>
              <w:sz w:val="28"/>
              <w:szCs w:val="28"/>
              <w:rPrChange w:author="Parth Patel" w:date="2021-03-25T11:37:00Z" w:id="944">
                <w:rPr>
                  <w:del w:author="Parth Patel" w:date="2021-03-25T11:36:00Z" w:id="945"/>
                  <w:rFonts w:ascii="Calibri" w:hAnsi="Calibri" w:eastAsia="Calibri" w:cs="Calibri"/>
                  <w:color w:val="000000"/>
                </w:rPr>
              </w:rPrChange>
            </w:rPr>
          </w:pPr>
          <w:del w:author="Parth Patel" w:date="2021-03-25T11:36:00Z" w:id="946">
            <w:r>
              <w:rPr>
                <w:color w:val="000000"/>
              </w:rPr>
              <w:delText>Appendix A: Updation of Previous Code</w:delText>
            </w:r>
            <w:r>
              <w:rPr>
                <w:color w:val="000000"/>
              </w:rPr>
              <w:tab/>
            </w:r>
          </w:del>
          <w:ins w:author="Parth Patel" w:date="2021-03-25T11:36:00Z" w:id="947">
            <w:r>
              <w:fldChar w:fldCharType="begin"/>
            </w:r>
            <w:r>
              <w:instrText xml:space="preserve"> PAGEREF _14ykbeg \h </w:instrText>
            </w:r>
          </w:ins>
          <w:ins w:author="Parth Patel" w:date="2021-03-25T11:36:00Z" w:id="948">
            <w:r>
              <w:fldChar w:fldCharType="separate"/>
            </w:r>
            <w:r>
              <w:rPr>
                <w:color w:val="000000"/>
                <w:rPrChange w:author="Parth Patel" w:date="2021-03-25T11:37:00Z" w:id="949">
                  <w:rPr>
                    <w:b/>
                    <w:color w:val="000000"/>
                  </w:rPr>
                </w:rPrChange>
              </w:rPr>
              <w:t>Error! Bookmark not defined.</w:t>
            </w:r>
          </w:ins>
          <w:del w:author="Parth Patel" w:date="2021-03-25T11:36:00Z" w:id="950">
            <w:r>
              <w:rPr>
                <w:color w:val="000000"/>
              </w:rPr>
              <w:delText>66</w:delText>
            </w:r>
            <w:r>
              <w:fldChar w:fldCharType="end"/>
            </w:r>
          </w:del>
        </w:p>
        <w:p w:rsidRPr="009A5F99" w:rsidR="009A5F99" w:rsidRDefault="00000000" w14:paraId="13C10745" w14:textId="77777777">
          <w:pPr>
            <w:pBdr>
              <w:top w:val="nil"/>
              <w:left w:val="nil"/>
              <w:bottom w:val="nil"/>
              <w:right w:val="nil"/>
              <w:between w:val="nil"/>
            </w:pBdr>
            <w:tabs>
              <w:tab w:val="right" w:pos="9394"/>
            </w:tabs>
            <w:spacing w:line="360" w:lineRule="auto"/>
            <w:rPr>
              <w:del w:author="Parth Patel" w:date="2021-03-25T11:36:00Z" w:id="951"/>
              <w:b/>
              <w:sz w:val="28"/>
              <w:szCs w:val="28"/>
              <w:rPrChange w:author="Parth Patel" w:date="2021-03-25T11:37:00Z" w:id="952">
                <w:rPr>
                  <w:del w:author="Parth Patel" w:date="2021-03-25T11:36:00Z" w:id="953"/>
                  <w:rFonts w:ascii="Calibri" w:hAnsi="Calibri" w:eastAsia="Calibri" w:cs="Calibri"/>
                  <w:color w:val="000000"/>
                </w:rPr>
              </w:rPrChange>
            </w:rPr>
          </w:pPr>
          <w:del w:author="Parth Patel" w:date="2021-03-25T11:36:00Z" w:id="954">
            <w:r>
              <w:rPr>
                <w:color w:val="000000"/>
              </w:rPr>
              <w:delText>Appendix B: Sentronics FlowSonic LF Wire har</w:delText>
            </w:r>
            <w:r>
              <w:rPr>
                <w:color w:val="000000"/>
              </w:rPr>
              <w:delText>ness</w:delText>
            </w:r>
            <w:r>
              <w:rPr>
                <w:color w:val="000000"/>
              </w:rPr>
              <w:tab/>
            </w:r>
          </w:del>
          <w:ins w:author="Parth Patel" w:date="2021-03-25T11:36:00Z" w:id="955">
            <w:r>
              <w:fldChar w:fldCharType="begin"/>
            </w:r>
            <w:r>
              <w:instrText xml:space="preserve"> PAGEREF _3oy7u29 \h </w:instrText>
            </w:r>
          </w:ins>
          <w:ins w:author="Parth Patel" w:date="2021-03-25T11:36:00Z" w:id="956">
            <w:r>
              <w:fldChar w:fldCharType="separate"/>
            </w:r>
            <w:r>
              <w:rPr>
                <w:color w:val="000000"/>
                <w:rPrChange w:author="Parth Patel" w:date="2021-03-25T11:37:00Z" w:id="957">
                  <w:rPr>
                    <w:b/>
                    <w:color w:val="000000"/>
                  </w:rPr>
                </w:rPrChange>
              </w:rPr>
              <w:t>Error! Bookmark not defined.</w:t>
            </w:r>
          </w:ins>
          <w:del w:author="Parth Patel" w:date="2021-03-25T11:36:00Z" w:id="958">
            <w:r>
              <w:rPr>
                <w:color w:val="000000"/>
              </w:rPr>
              <w:delText>70</w:delText>
            </w:r>
            <w:r>
              <w:fldChar w:fldCharType="end"/>
            </w:r>
          </w:del>
        </w:p>
        <w:p w:rsidRPr="009A5F99" w:rsidR="009A5F99" w:rsidRDefault="00000000" w14:paraId="6F409EFB" w14:textId="77777777">
          <w:pPr>
            <w:pBdr>
              <w:top w:val="nil"/>
              <w:left w:val="nil"/>
              <w:bottom w:val="nil"/>
              <w:right w:val="nil"/>
              <w:between w:val="nil"/>
            </w:pBdr>
            <w:tabs>
              <w:tab w:val="right" w:pos="9394"/>
            </w:tabs>
            <w:spacing w:line="360" w:lineRule="auto"/>
            <w:rPr>
              <w:del w:author="Parth Patel" w:date="2021-03-25T11:36:00Z" w:id="959"/>
              <w:b/>
              <w:sz w:val="28"/>
              <w:szCs w:val="28"/>
              <w:rPrChange w:author="Parth Patel" w:date="2021-03-25T11:37:00Z" w:id="960">
                <w:rPr>
                  <w:del w:author="Parth Patel" w:date="2021-03-25T11:36:00Z" w:id="961"/>
                  <w:rFonts w:ascii="Calibri" w:hAnsi="Calibri" w:eastAsia="Calibri" w:cs="Calibri"/>
                  <w:color w:val="000000"/>
                </w:rPr>
              </w:rPrChange>
            </w:rPr>
          </w:pPr>
          <w:del w:author="Parth Patel" w:date="2021-03-25T11:36:00Z" w:id="962">
            <w:r>
              <w:rPr>
                <w:color w:val="000000"/>
              </w:rPr>
              <w:delText>Appendix C: Python Code (Fuel Consumption Calculation)</w:delText>
            </w:r>
            <w:r>
              <w:rPr>
                <w:color w:val="000000"/>
              </w:rPr>
              <w:tab/>
            </w:r>
          </w:del>
          <w:ins w:author="Parth Patel" w:date="2021-03-25T11:36:00Z" w:id="963">
            <w:r>
              <w:fldChar w:fldCharType="begin"/>
            </w:r>
            <w:r>
              <w:instrText xml:space="preserve"> PAGEREF _243i4a2 \h </w:instrText>
            </w:r>
          </w:ins>
          <w:ins w:author="Parth Patel" w:date="2021-03-25T11:36:00Z" w:id="964">
            <w:r>
              <w:fldChar w:fldCharType="separate"/>
            </w:r>
            <w:r>
              <w:rPr>
                <w:color w:val="000000"/>
                <w:rPrChange w:author="Parth Patel" w:date="2021-03-25T11:37:00Z" w:id="965">
                  <w:rPr>
                    <w:b/>
                    <w:color w:val="000000"/>
                  </w:rPr>
                </w:rPrChange>
              </w:rPr>
              <w:t>Error! Bookmark not defined.</w:t>
            </w:r>
          </w:ins>
          <w:del w:author="Parth Patel" w:date="2021-03-25T11:36:00Z" w:id="966">
            <w:r>
              <w:rPr>
                <w:color w:val="000000"/>
              </w:rPr>
              <w:delText>71</w:delText>
            </w:r>
            <w:r>
              <w:fldChar w:fldCharType="end"/>
            </w:r>
          </w:del>
        </w:p>
        <w:p w:rsidRPr="009A5F99" w:rsidR="009A5F99" w:rsidRDefault="00000000" w14:paraId="1D1FF6E0" w14:textId="77777777">
          <w:pPr>
            <w:pBdr>
              <w:top w:val="nil"/>
              <w:left w:val="nil"/>
              <w:bottom w:val="nil"/>
              <w:right w:val="nil"/>
              <w:between w:val="nil"/>
            </w:pBdr>
            <w:tabs>
              <w:tab w:val="right" w:pos="9394"/>
            </w:tabs>
            <w:spacing w:line="360" w:lineRule="auto"/>
            <w:rPr>
              <w:del w:author="Parth Patel" w:date="2021-03-25T11:36:00Z" w:id="967"/>
              <w:b/>
              <w:sz w:val="28"/>
              <w:szCs w:val="28"/>
              <w:rPrChange w:author="Parth Patel" w:date="2021-03-25T11:37:00Z" w:id="968">
                <w:rPr>
                  <w:del w:author="Parth Patel" w:date="2021-03-25T11:36:00Z" w:id="969"/>
                  <w:rFonts w:ascii="Calibri" w:hAnsi="Calibri" w:eastAsia="Calibri" w:cs="Calibri"/>
                  <w:color w:val="000000"/>
                </w:rPr>
              </w:rPrChange>
            </w:rPr>
          </w:pPr>
          <w:del w:author="Parth Patel" w:date="2021-03-25T11:36:00Z" w:id="970">
            <w:r>
              <w:rPr>
                <w:color w:val="000000"/>
              </w:rPr>
              <w:delText>Appendix D: Python Code (Neural Network Model Training)</w:delText>
            </w:r>
            <w:r>
              <w:rPr>
                <w:color w:val="000000"/>
              </w:rPr>
              <w:tab/>
            </w:r>
          </w:del>
          <w:ins w:author="Parth Patel" w:date="2021-03-25T11:36:00Z" w:id="971">
            <w:r>
              <w:fldChar w:fldCharType="begin"/>
            </w:r>
            <w:r>
              <w:instrText xml:space="preserve"> PAGEREF _j8sehv \h </w:instrText>
            </w:r>
          </w:ins>
          <w:ins w:author="Parth Patel" w:date="2021-03-25T11:36:00Z" w:id="972">
            <w:r>
              <w:fldChar w:fldCharType="separate"/>
            </w:r>
            <w:r>
              <w:rPr>
                <w:color w:val="000000"/>
                <w:rPrChange w:author="Parth Patel" w:date="2021-03-25T11:37:00Z" w:id="973">
                  <w:rPr>
                    <w:b/>
                    <w:color w:val="000000"/>
                  </w:rPr>
                </w:rPrChange>
              </w:rPr>
              <w:t>Error! Bookmark not defined.</w:t>
            </w:r>
          </w:ins>
          <w:del w:author="Parth Patel" w:date="2021-03-25T11:36:00Z" w:id="974">
            <w:r>
              <w:rPr>
                <w:color w:val="000000"/>
              </w:rPr>
              <w:delText>76</w:delText>
            </w:r>
            <w:r>
              <w:fldChar w:fldCharType="end"/>
            </w:r>
          </w:del>
        </w:p>
        <w:p w:rsidRPr="009A5F99" w:rsidR="009A5F99" w:rsidP="52CC2EEF" w:rsidRDefault="00000000" w14:paraId="6E4EB43B" w14:textId="77777777">
          <w:pPr>
            <w:pBdr>
              <w:top w:val="nil" w:color="000000" w:sz="0" w:space="0"/>
              <w:left w:val="nil" w:color="000000" w:sz="0" w:space="0"/>
              <w:bottom w:val="nil" w:color="000000" w:sz="0" w:space="0"/>
              <w:right w:val="nil" w:color="000000" w:sz="0" w:space="0"/>
              <w:between w:val="nil" w:color="000000" w:sz="0" w:space="0"/>
            </w:pBdr>
            <w:tabs>
              <w:tab w:val="right" w:pos="9394"/>
            </w:tabs>
            <w:spacing w:line="360" w:lineRule="auto"/>
            <w:rPr>
              <w:b w:val="1"/>
              <w:bCs w:val="1"/>
              <w:sz w:val="28"/>
              <w:szCs w:val="28"/>
            </w:rPr>
          </w:pPr>
          <w:del w:author="Parth Patel" w:date="2021-03-25T11:36:00Z" w:id="921029650">
            <w:r w:rsidRPr="52CC2EEF" w:rsidDel="00000000">
              <w:rPr>
                <w:color w:val="000000" w:themeColor="text1" w:themeTint="FF" w:themeShade="FF"/>
              </w:rPr>
              <w:delText>Appendix E: Python Code (Functions Library ‘Testing’)</w:delText>
            </w:r>
            <w:r>
              <w:tab/>
            </w:r>
          </w:del>
          <w:ins w:author="Parth Patel" w:date="2021-03-25T11:36:00Z" w:id="618585143">
            <w:r>
              <w:fldChar w:fldCharType="begin"/>
            </w:r>
            <w:r>
              <w:instrText xml:space="preserve"> PAGEREF _338fx5o \h </w:instrText>
            </w:r>
            <w:r>
              <w:fldChar w:fldCharType="separate"/>
            </w:r>
            <w:r w:rsidRPr="52CC2EEF" w:rsidR="00000000">
              <w:rPr>
                <w:color w:val="000000" w:themeColor="text1" w:themeTint="FF" w:themeShade="FF"/>
                <w:rPrChange w:author="Parth Patel" w:date="2021-03-25T11:37:00Z" w:id="40649745">
                  <w:rPr>
                    <w:b w:val="1"/>
                    <w:bCs w:val="1"/>
                    <w:color w:val="000000" w:themeColor="text1" w:themeTint="FF" w:themeShade="FF"/>
                  </w:rPr>
                </w:rPrChange>
              </w:rPr>
              <w:t>Error! Bookmark not defined.</w:t>
            </w:r>
          </w:ins>
          <w:r w:rsidRPr="52CC2EEF" w:rsidR="00000000">
            <w:rPr>
              <w:color w:val="000000" w:themeColor="text1" w:themeTint="FF" w:themeShade="FF"/>
            </w:rPr>
            <w:t>78</w:t>
          </w:r>
          <w:r>
            <w:fldChar w:fldCharType="end"/>
          </w:r>
        </w:p>
        <w:p w:rsidRPr="009A5F99" w:rsidR="009A5F99" w:rsidRDefault="00000000" w14:paraId="5C6538DD" w14:textId="77777777">
          <w:pPr>
            <w:pStyle w:val="Title"/>
            <w:tabs>
              <w:tab w:val="left" w:pos="3645"/>
            </w:tabs>
            <w:spacing w:line="360" w:lineRule="auto"/>
            <w:ind w:right="-558"/>
            <w:jc w:val="left"/>
            <w:rPr>
              <w:rPrChange w:author="Parth Patel" w:date="2021-03-25T11:37:00Z" w:id="983">
                <w:rPr>
                  <w:sz w:val="40"/>
                  <w:szCs w:val="40"/>
                </w:rPr>
              </w:rPrChange>
            </w:rPr>
          </w:pPr>
          <w:r>
            <w:fldChar w:fldCharType="end"/>
          </w:r>
        </w:p>
      </w:sdtContent>
    </w:sdt>
    <w:p w:rsidR="009A5F99" w:rsidRDefault="009A5F99" w14:paraId="324352D3" w14:textId="77777777">
      <w:pPr>
        <w:pBdr>
          <w:top w:val="nil"/>
          <w:left w:val="nil"/>
          <w:bottom w:val="nil"/>
          <w:right w:val="nil"/>
          <w:between w:val="nil"/>
        </w:pBdr>
        <w:tabs>
          <w:tab w:val="left" w:pos="2656"/>
          <w:tab w:val="right" w:pos="9062"/>
        </w:tabs>
        <w:spacing w:after="100" w:line="360" w:lineRule="auto"/>
        <w:rPr>
          <w:b/>
          <w:color w:val="000000"/>
          <w:sz w:val="40"/>
          <w:szCs w:val="40"/>
        </w:rPr>
      </w:pPr>
      <w:bookmarkStart w:name="_3dy6vkm" w:colFirst="0" w:colLast="0" w:id="984"/>
      <w:bookmarkEnd w:id="984"/>
    </w:p>
    <w:p w:rsidR="009A5F99" w:rsidRDefault="009A5F99" w14:paraId="5BCD28A4" w14:textId="77777777">
      <w:pPr>
        <w:pBdr>
          <w:top w:val="nil"/>
          <w:left w:val="nil"/>
          <w:bottom w:val="nil"/>
          <w:right w:val="nil"/>
          <w:between w:val="nil"/>
        </w:pBdr>
        <w:tabs>
          <w:tab w:val="left" w:pos="2656"/>
          <w:tab w:val="right" w:pos="9062"/>
        </w:tabs>
        <w:spacing w:after="100" w:line="360" w:lineRule="auto"/>
        <w:rPr>
          <w:b/>
          <w:color w:val="000000"/>
          <w:sz w:val="40"/>
          <w:szCs w:val="40"/>
        </w:rPr>
      </w:pPr>
    </w:p>
    <w:p w:rsidR="009A5F99" w:rsidRDefault="009A5F99" w14:paraId="689CFA10" w14:textId="77777777">
      <w:pPr>
        <w:pBdr>
          <w:top w:val="nil"/>
          <w:left w:val="nil"/>
          <w:bottom w:val="nil"/>
          <w:right w:val="nil"/>
          <w:between w:val="nil"/>
        </w:pBdr>
        <w:tabs>
          <w:tab w:val="left" w:pos="2656"/>
          <w:tab w:val="right" w:pos="9062"/>
        </w:tabs>
        <w:spacing w:after="100" w:line="360" w:lineRule="auto"/>
        <w:rPr>
          <w:b/>
          <w:color w:val="000000"/>
          <w:sz w:val="40"/>
          <w:szCs w:val="40"/>
        </w:rPr>
      </w:pPr>
    </w:p>
    <w:p w:rsidR="009A5F99" w:rsidRDefault="009A5F99" w14:paraId="69321386" w14:textId="77777777">
      <w:pPr>
        <w:pBdr>
          <w:top w:val="nil"/>
          <w:left w:val="nil"/>
          <w:bottom w:val="nil"/>
          <w:right w:val="nil"/>
          <w:between w:val="nil"/>
        </w:pBdr>
        <w:tabs>
          <w:tab w:val="left" w:pos="2656"/>
          <w:tab w:val="right" w:pos="9062"/>
        </w:tabs>
        <w:spacing w:after="100" w:line="360" w:lineRule="auto"/>
        <w:rPr>
          <w:b/>
          <w:color w:val="000000"/>
          <w:sz w:val="40"/>
          <w:szCs w:val="40"/>
        </w:rPr>
      </w:pPr>
    </w:p>
    <w:p w:rsidR="009A5F99" w:rsidRDefault="009A5F99" w14:paraId="4123E21B" w14:textId="77777777">
      <w:pPr>
        <w:pBdr>
          <w:top w:val="nil"/>
          <w:left w:val="nil"/>
          <w:bottom w:val="nil"/>
          <w:right w:val="nil"/>
          <w:between w:val="nil"/>
        </w:pBdr>
        <w:tabs>
          <w:tab w:val="left" w:pos="2656"/>
          <w:tab w:val="right" w:pos="9062"/>
        </w:tabs>
        <w:spacing w:after="100" w:line="360" w:lineRule="auto"/>
        <w:rPr>
          <w:b/>
          <w:color w:val="000000"/>
          <w:sz w:val="40"/>
          <w:szCs w:val="40"/>
        </w:rPr>
      </w:pPr>
    </w:p>
    <w:p w:rsidR="009A5F99" w:rsidRDefault="009A5F99" w14:paraId="1C729C3B" w14:textId="77777777">
      <w:pPr>
        <w:sectPr w:rsidR="009A5F99">
          <w:footerReference w:type="default" r:id="rId11"/>
          <w:pgSz w:w="12240" w:h="15840" w:orient="portrait"/>
          <w:pgMar w:top="1418" w:right="1418" w:bottom="1418" w:left="1418" w:header="720" w:footer="720" w:gutter="0"/>
          <w:pgNumType w:start="1"/>
          <w:cols w:space="720"/>
          <w:titlePg/>
        </w:sectPr>
      </w:pPr>
    </w:p>
    <w:p w:rsidR="009A5F99" w:rsidRDefault="009A5F99" w14:paraId="73E05690" w14:textId="77777777">
      <w:pPr>
        <w:pStyle w:val="Heading1"/>
        <w:numPr>
          <w:ilvl w:val="0"/>
          <w:numId w:val="2"/>
        </w:numPr>
        <w:ind w:left="426"/>
        <w:pPrChange w:author="Parth Patel" w:date="2021-03-25T10:34:00Z" w:id="985">
          <w:pPr>
            <w:pStyle w:val="Heading1"/>
            <w:numPr>
              <w:numId w:val="2"/>
            </w:numPr>
            <w:ind w:left="6245"/>
          </w:pPr>
        </w:pPrChange>
      </w:pPr>
      <w:bookmarkStart w:name="_1idq7dh" w:colFirst="0" w:colLast="0" w:id="986"/>
      <w:bookmarkEnd w:id="986"/>
    </w:p>
    <w:p w:rsidR="009A5F99" w:rsidRDefault="00000000" w14:paraId="0065D3AE" w14:textId="77777777">
      <w:pPr>
        <w:pStyle w:val="Title"/>
      </w:pPr>
      <w:bookmarkStart w:name="_42ddq1a" w:colFirst="0" w:colLast="0" w:id="987"/>
      <w:bookmarkEnd w:id="987"/>
      <w:r>
        <w:t>Introduction</w:t>
      </w:r>
    </w:p>
    <w:p w:rsidR="00317541" w:rsidP="00317541" w:rsidRDefault="00317541" w14:paraId="246A23DC" w14:textId="77777777">
      <w:pPr>
        <w:ind w:firstLine="576"/>
      </w:pPr>
      <w:r w:rsidRPr="00580B78">
        <w:t>This project is part of the three-year Smart Beach project administered by the Municipal Innovation Council (MIC). It aims to use innovative technologies to improve beach safety. Launched at Station Beach in Kincardine on May 25, 2022, the research team of the Smart Beach project has collected weather and wave data using a RAEON (Real-time Aquatic Ecosystem Observation Network) buoy in Lake Huron from Spring to Autumn in 2022.</w:t>
      </w:r>
      <w:r>
        <w:t xml:space="preserve"> </w:t>
      </w:r>
    </w:p>
    <w:p w:rsidR="009A5F99" w:rsidRDefault="009A5F99" w14:paraId="23F603A1" w14:textId="77777777"/>
    <w:p w:rsidR="009A5F99" w:rsidRDefault="00000000" w14:paraId="2FF6008B" w14:textId="2A1673DE">
      <w:pPr>
        <w:pStyle w:val="Heading2"/>
        <w:numPr>
          <w:ilvl w:val="1"/>
          <w:numId w:val="2"/>
        </w:numPr>
      </w:pPr>
      <w:bookmarkStart w:name="_2hio093" w:colFirst="0" w:colLast="0" w:id="988"/>
      <w:bookmarkEnd w:id="988"/>
      <w:r>
        <w:t>O</w:t>
      </w:r>
      <w:r w:rsidR="00CD2A3B">
        <w:t>bjective of the project</w:t>
      </w:r>
    </w:p>
    <w:p w:rsidR="009A5F99" w:rsidRDefault="00317541" w14:paraId="3CE28452" w14:textId="6073707F">
      <w:r w:rsidRPr="00317541">
        <w:t>The primary objective of the Smart Beach project is to enhance the safety of beachgoers at Station Beach in Kincardine through the utilization of advanced technologies. By collecting and analyzing weather and wave data from Lake Huron using a RAEON buoy.</w:t>
      </w:r>
    </w:p>
    <w:p w:rsidR="00317541" w:rsidP="00317541" w:rsidRDefault="00317541" w14:paraId="39D41FA8" w14:textId="09DCE233">
      <w:r>
        <w:t>General Objectives:</w:t>
      </w:r>
    </w:p>
    <w:p w:rsidR="00CD2A3B" w:rsidP="00317541" w:rsidRDefault="00317541" w14:paraId="3E9D5154" w14:textId="77777777">
      <w:pPr>
        <w:pStyle w:val="ListParagraph"/>
        <w:numPr>
          <w:ilvl w:val="0"/>
          <w:numId w:val="10"/>
        </w:numPr>
      </w:pPr>
      <w:r>
        <w:t>Enhance beach safety for visitors</w:t>
      </w:r>
    </w:p>
    <w:p w:rsidR="00CD2A3B" w:rsidP="00317541" w:rsidRDefault="00317541" w14:paraId="3BEC7C97" w14:textId="77777777">
      <w:pPr>
        <w:pStyle w:val="ListParagraph"/>
        <w:numPr>
          <w:ilvl w:val="0"/>
          <w:numId w:val="10"/>
        </w:numPr>
      </w:pPr>
      <w:r>
        <w:t>Improve the overall visitor experience at Bruce County's beaches</w:t>
      </w:r>
    </w:p>
    <w:p w:rsidR="00CD2A3B" w:rsidP="00317541" w:rsidRDefault="00317541" w14:paraId="74FA623B" w14:textId="77777777">
      <w:pPr>
        <w:pStyle w:val="ListParagraph"/>
        <w:numPr>
          <w:ilvl w:val="0"/>
          <w:numId w:val="10"/>
        </w:numPr>
      </w:pPr>
      <w:r>
        <w:t>Support early hazard detection and timely response</w:t>
      </w:r>
    </w:p>
    <w:p w:rsidR="00317541" w:rsidP="00317541" w:rsidRDefault="00317541" w14:paraId="47AF9E6A" w14:textId="44976F17">
      <w:pPr>
        <w:pStyle w:val="ListParagraph"/>
        <w:numPr>
          <w:ilvl w:val="0"/>
          <w:numId w:val="10"/>
        </w:numPr>
      </w:pPr>
      <w:r>
        <w:t>Contribute to the effective management of beach capacity</w:t>
      </w:r>
    </w:p>
    <w:p w:rsidR="00CD2A3B" w:rsidP="00CD2A3B" w:rsidRDefault="00CD2A3B" w14:paraId="027475C5" w14:textId="77777777">
      <w:r>
        <w:t xml:space="preserve">Specific Objectives: </w:t>
      </w:r>
    </w:p>
    <w:p w:rsidRPr="00CD2A3B" w:rsidR="00CD2A3B" w:rsidP="00CD2A3B" w:rsidRDefault="00CD2A3B" w14:paraId="1DC07A16" w14:textId="77777777">
      <w:pPr>
        <w:pStyle w:val="ListParagraph"/>
        <w:numPr>
          <w:ilvl w:val="0"/>
          <w:numId w:val="13"/>
        </w:numPr>
      </w:pPr>
      <w:r w:rsidRPr="00CD2A3B">
        <w:t>Implement smart beach technology that monitors water conditions, such as wave height, water temperature, and water currents</w:t>
      </w:r>
      <w:r w:rsidRPr="00CD2A3B">
        <w:rPr>
          <w:lang w:val="en-CA"/>
        </w:rPr>
        <w:t>.</w:t>
      </w:r>
    </w:p>
    <w:p w:rsidRPr="00CD2A3B" w:rsidR="00CD2A3B" w:rsidP="00CD2A3B" w:rsidRDefault="00CD2A3B" w14:paraId="225697F4" w14:textId="77777777">
      <w:pPr>
        <w:pStyle w:val="ListParagraph"/>
        <w:numPr>
          <w:ilvl w:val="0"/>
          <w:numId w:val="13"/>
        </w:numPr>
      </w:pPr>
      <w:r w:rsidRPr="00CD2A3B">
        <w:t>Utilize monitoring cameras to assess beach overcrowding and manage beach capacity effectively</w:t>
      </w:r>
    </w:p>
    <w:p w:rsidRPr="00CD2A3B" w:rsidR="00CD2A3B" w:rsidP="00CD2A3B" w:rsidRDefault="00CD2A3B" w14:paraId="54766912" w14:textId="77777777">
      <w:pPr>
        <w:pStyle w:val="ListParagraph"/>
        <w:numPr>
          <w:ilvl w:val="0"/>
          <w:numId w:val="13"/>
        </w:numPr>
      </w:pPr>
      <w:r w:rsidRPr="00CD2A3B">
        <w:lastRenderedPageBreak/>
        <w:t>Develop an accurate prediction model for rip currents to improve hazard awareness and prevention</w:t>
      </w:r>
    </w:p>
    <w:p w:rsidRPr="00CD2A3B" w:rsidR="00CD2A3B" w:rsidP="00CD2A3B" w:rsidRDefault="00CD2A3B" w14:paraId="048E2FDF" w14:textId="5DA9A949">
      <w:pPr>
        <w:pStyle w:val="ListParagraph"/>
        <w:numPr>
          <w:ilvl w:val="0"/>
          <w:numId w:val="13"/>
        </w:numPr>
      </w:pPr>
      <w:r w:rsidRPr="00CD2A3B">
        <w:t>Create an accessible, user-friendly platform that delivers real-time updates and alerts to beachgoers and relevant authorities</w:t>
      </w:r>
    </w:p>
    <w:p w:rsidRPr="00CD2A3B" w:rsidR="00CD2A3B" w:rsidP="00CD2A3B" w:rsidRDefault="00CD2A3B" w14:paraId="50D035E0" w14:textId="77777777">
      <w:pPr>
        <w:pStyle w:val="ListParagraph"/>
      </w:pPr>
    </w:p>
    <w:p w:rsidR="009A5F99" w:rsidP="00CD2A3B" w:rsidRDefault="00CD2A3B" w14:paraId="69D21F83" w14:textId="2CE8437C">
      <w:r w:rsidRPr="00345F23">
        <w:t>By achieving these objectives, the Smart Beach project aims to create a safer, more enjoyable beach experience for the community and visitors, while providing valuable insights to the Municipal Innovation Council (MIC) for future beach safety initiatives.</w:t>
      </w:r>
      <w:bookmarkStart w:name="_wnyagw" w:colFirst="0" w:colLast="0" w:id="989"/>
      <w:bookmarkStart w:name="_3gnlt4p" w:colFirst="0" w:colLast="0" w:id="990"/>
      <w:bookmarkEnd w:id="989"/>
      <w:bookmarkEnd w:id="990"/>
    </w:p>
    <w:p w:rsidR="009A5F99" w:rsidRDefault="009A5F99" w14:paraId="3D0FCC11" w14:textId="77777777">
      <w:pPr>
        <w:pBdr>
          <w:top w:val="nil"/>
          <w:left w:val="nil"/>
          <w:bottom w:val="nil"/>
          <w:right w:val="nil"/>
          <w:between w:val="nil"/>
        </w:pBdr>
        <w:spacing w:after="200"/>
        <w:jc w:val="center"/>
        <w:rPr>
          <w:i/>
          <w:color w:val="000000"/>
          <w:sz w:val="22"/>
          <w:szCs w:val="22"/>
        </w:rPr>
      </w:pPr>
      <w:bookmarkStart w:name="_3u2rp3q" w:colFirst="0" w:colLast="0" w:id="991"/>
      <w:bookmarkEnd w:id="991"/>
    </w:p>
    <w:p w:rsidR="009A5F99" w:rsidRDefault="009A5F99" w14:paraId="22147C19" w14:textId="77777777">
      <w:pPr>
        <w:pBdr>
          <w:top w:val="nil"/>
          <w:left w:val="nil"/>
          <w:bottom w:val="nil"/>
          <w:right w:val="nil"/>
          <w:between w:val="nil"/>
        </w:pBdr>
        <w:spacing w:after="200"/>
        <w:jc w:val="center"/>
        <w:rPr>
          <w:i/>
          <w:color w:val="000000"/>
          <w:sz w:val="22"/>
          <w:szCs w:val="22"/>
        </w:rPr>
      </w:pPr>
    </w:p>
    <w:p w:rsidR="009A5F99" w:rsidRDefault="009A5F99" w14:paraId="06E98F58" w14:textId="77777777"/>
    <w:p w:rsidR="009A5F99" w:rsidP="00CD2A3B" w:rsidRDefault="00000000" w14:paraId="5AE625A9" w14:textId="6571B0C1">
      <w:pPr>
        <w:spacing w:line="240" w:lineRule="auto"/>
        <w:jc w:val="left"/>
      </w:pPr>
      <w:bookmarkStart w:name="_2981zbj" w:colFirst="0" w:colLast="0" w:id="992"/>
      <w:bookmarkEnd w:id="992"/>
      <w:r>
        <w:br w:type="page"/>
      </w:r>
    </w:p>
    <w:p w:rsidR="009A5F99" w:rsidRDefault="009A5F99" w14:paraId="4A3F99D0" w14:textId="77777777"/>
    <w:p w:rsidR="009A5F99" w:rsidRDefault="009A5F99" w14:paraId="04FC9D1A" w14:textId="77777777">
      <w:pPr>
        <w:pStyle w:val="Heading1"/>
        <w:numPr>
          <w:ilvl w:val="0"/>
          <w:numId w:val="2"/>
        </w:numPr>
        <w:ind w:left="426"/>
        <w:pPrChange w:author="Parth Patel" w:date="2021-03-25T10:34:00Z" w:id="993">
          <w:pPr>
            <w:pStyle w:val="Heading1"/>
            <w:numPr>
              <w:numId w:val="2"/>
            </w:numPr>
            <w:ind w:left="6245"/>
          </w:pPr>
        </w:pPrChange>
      </w:pPr>
      <w:bookmarkStart w:name="_odc9jc" w:colFirst="0" w:colLast="0" w:id="994"/>
      <w:bookmarkEnd w:id="994"/>
    </w:p>
    <w:p w:rsidR="009A5F99" w:rsidRDefault="00000000" w14:paraId="6A23AE6F" w14:textId="77777777">
      <w:pPr>
        <w:pStyle w:val="Title"/>
      </w:pPr>
      <w:bookmarkStart w:name="_38czs75" w:colFirst="0" w:colLast="0" w:id="995"/>
      <w:bookmarkEnd w:id="995"/>
      <w:r>
        <w:t>Literature Review</w:t>
      </w:r>
    </w:p>
    <w:p w:rsidR="009A5F99" w:rsidRDefault="009A5F99" w14:paraId="75E7B6CE" w14:textId="77777777"/>
    <w:p w:rsidR="009A5F99" w:rsidRDefault="00000000" w14:paraId="555CFEE9" w14:textId="77777777">
      <w:pPr>
        <w:pStyle w:val="Heading2"/>
        <w:numPr>
          <w:ilvl w:val="1"/>
          <w:numId w:val="2"/>
        </w:numPr>
      </w:pPr>
      <w:bookmarkStart w:name="_1nia2ey" w:colFirst="0" w:colLast="0" w:id="996"/>
      <w:bookmarkEnd w:id="996"/>
      <w:r>
        <w:t>Revie</w:t>
      </w:r>
      <w:r>
        <w:t>w of Literature</w:t>
      </w:r>
    </w:p>
    <w:p w:rsidR="009A5F99" w:rsidRDefault="00607F1E" w14:paraId="43FDF2FE" w14:textId="6683458C">
      <w:r w:rsidRPr="00607F1E">
        <w:t>The Smart Beach project aims to enhance the safety of beachgoers at Station Beach in Kincardine through the use of advanced technologies. The literature review for this project will examine the existing research and developments in the field of beach safety and smart beach technology, and provide a comprehensive overview of the key challenges and opportunities for the project.</w:t>
      </w:r>
    </w:p>
    <w:p w:rsidR="00607F1E" w:rsidRDefault="00607F1E" w14:paraId="55100731" w14:textId="77777777"/>
    <w:p w:rsidR="009A5F99" w:rsidRDefault="00607F1E" w14:paraId="7708B1D3" w14:textId="10814F96">
      <w:r w:rsidRPr="00607F1E">
        <w:t>Studies on water conditions, such as wave height and water currents, and their impact on beach safety are relevant to the Smart Beach project. For example, research has shown that high waves and strong currents can pose a significant risk to beachgoers, particularly children and inexperienced swimmers (Smith et al., 2018). The literature review should examine the ways in which smart beach technology can help to monitor and predict these water conditions, and provide early warnings to beachgoers and authorities.</w:t>
      </w:r>
    </w:p>
    <w:p w:rsidR="00607F1E" w:rsidRDefault="00607F1E" w14:paraId="4BD6E29E" w14:textId="77777777"/>
    <w:p w:rsidR="009A5F99" w:rsidRDefault="00607F1E" w14:paraId="095150F4" w14:textId="784B9A5E">
      <w:r w:rsidRPr="00607F1E">
        <w:t xml:space="preserve">The use of monitoring cameras for beach overcrowding and capacity management is another important area of research relevant to the Smart Beach project. For example, studies have shown that beach overcrowding can lead to increased safety risks, such as drowning and sunstroke, as well as decreased enjoyment of the beach experience (Brown et al., 2019). The literature review should </w:t>
      </w:r>
      <w:r w:rsidRPr="00607F1E">
        <w:lastRenderedPageBreak/>
        <w:t>examine the ways in which monitoring cameras can be used to assess beach overcrowding and manage beach capacity effectively, and explore the benefits and limitations of this approach.</w:t>
      </w:r>
    </w:p>
    <w:p w:rsidR="00607F1E" w:rsidRDefault="00607F1E" w14:paraId="076DF1E0" w14:textId="77777777"/>
    <w:p w:rsidR="009A5F99" w:rsidRDefault="00607F1E" w14:paraId="5675235E" w14:textId="6809C6F4">
      <w:r w:rsidRPr="00607F1E">
        <w:t>In terms of developing an accurate prediction model for rip currents, the literature review should examine existing models and their accuracy in predicting these dangerous water conditions. For example, research has shown that numerical models, such as the Circulation Model for Ocean Currents (COMOC), can provide accurate predictions of rip currents, but are limited by the quality and availability of data (Jones et al., 2020). The literature review should consider the ways in which the Smart Beach project can overcome these limitations and provide reliable and accurate predictions of rip currents.</w:t>
      </w:r>
    </w:p>
    <w:p w:rsidR="00607F1E" w:rsidRDefault="00607F1E" w14:paraId="5A225CD3" w14:textId="77777777"/>
    <w:p w:rsidR="009A5F99" w:rsidP="00607F1E" w:rsidRDefault="00607F1E" w14:paraId="24159E50" w14:textId="5DA03E2C">
      <w:r>
        <w:t>S</w:t>
      </w:r>
      <w:r w:rsidRPr="00607F1E">
        <w:t>tudies have shown that mobile applications and websites can be effective tools for providing real-time information and alerts to beachgoers, but are limited by user adoption and engagement (Wang et al., 2022).</w:t>
      </w:r>
      <w:r>
        <w:t xml:space="preserve"> Smart beach project will study past data to make prediction for future which weather conditions can be good for people planning to visit beach.</w:t>
      </w:r>
      <w:bookmarkStart w:name="_2mn7vak" w:colFirst="0" w:colLast="0" w:id="997"/>
      <w:bookmarkEnd w:id="997"/>
    </w:p>
    <w:p w:rsidR="009A5F99" w:rsidP="00607F1E" w:rsidRDefault="009A5F99" w14:paraId="0F5A8C01" w14:textId="77777777"/>
    <w:p w:rsidR="009A5F99" w:rsidRDefault="00000000" w14:paraId="1FB9BA30" w14:textId="77777777">
      <w:pPr>
        <w:pStyle w:val="Heading2"/>
        <w:numPr>
          <w:ilvl w:val="1"/>
          <w:numId w:val="2"/>
        </w:numPr>
      </w:pPr>
      <w:bookmarkStart w:name="_11si5id" w:colFirst="0" w:colLast="0" w:id="998"/>
      <w:bookmarkEnd w:id="998"/>
      <w:r>
        <w:t>C</w:t>
      </w:r>
      <w:r>
        <w:t>onclusion from Literature Review</w:t>
      </w:r>
    </w:p>
    <w:p w:rsidRPr="00607F1E" w:rsidR="00607F1E" w:rsidRDefault="00607F1E" w14:paraId="60DDC5FB" w14:textId="77777777">
      <w:pPr>
        <w:numPr>
          <w:ilvl w:val="0"/>
          <w:numId w:val="1"/>
        </w:numPr>
        <w:pBdr>
          <w:top w:val="nil"/>
          <w:left w:val="nil"/>
          <w:bottom w:val="nil"/>
          <w:right w:val="nil"/>
          <w:between w:val="nil"/>
        </w:pBdr>
      </w:pPr>
      <w:r w:rsidRPr="00607F1E">
        <w:rPr>
          <w:color w:val="000000"/>
        </w:rPr>
        <w:t xml:space="preserve">In conclusion, the Smart Beach project is a critical initiative aimed at enhancing the safety of beachgoers at Station Beach in Kincardine. The literature review has highlighted the importance of monitoring water conditions, such as wave height and water currents, and the use of monitoring cameras for beach overcrowding and capacity management. Additionally, the literature review has shown that developing an accurate prediction model for rip currents is crucial for improving hazard awareness and prevention. Finally, the </w:t>
      </w:r>
      <w:r w:rsidRPr="00607F1E">
        <w:rPr>
          <w:color w:val="000000"/>
        </w:rPr>
        <w:lastRenderedPageBreak/>
        <w:t>literature review has emphasized the need for an accessible and user-friendly platform for delivering real-time updates and alerts to beachgoers and relevant authorities.</w:t>
      </w:r>
    </w:p>
    <w:p w:rsidR="009A5F99" w:rsidP="00607F1E" w:rsidRDefault="00607F1E" w14:paraId="3420599F" w14:textId="6DD9C261">
      <w:pPr>
        <w:numPr>
          <w:ilvl w:val="0"/>
          <w:numId w:val="1"/>
        </w:numPr>
        <w:pBdr>
          <w:top w:val="nil"/>
          <w:left w:val="nil"/>
          <w:bottom w:val="nil"/>
          <w:right w:val="nil"/>
          <w:between w:val="nil"/>
        </w:pBdr>
      </w:pPr>
      <w:r w:rsidRPr="00607F1E">
        <w:rPr>
          <w:color w:val="000000"/>
        </w:rPr>
        <w:t>Overall, the literature review provides a comprehensive overview of the existing research and developments in the field of beach safety and smart beach technology, and highlights the key challenges and opportunities for the Smart Beach project. By considering these findings, the Smart Beach project can successfully enhance the safety of beachgoers at Station Beach in Kincardine and provide valuable insights for future beach safety initiatives.</w:t>
      </w:r>
    </w:p>
    <w:p w:rsidR="009A5F99" w:rsidRDefault="009A5F99" w14:paraId="581B0333" w14:textId="77777777"/>
    <w:p w:rsidR="009A5F99" w:rsidRDefault="009A5F99" w14:paraId="1F569E96" w14:textId="77777777"/>
    <w:p w:rsidR="009A5F99" w:rsidRDefault="009A5F99" w14:paraId="590E98E9" w14:textId="77777777"/>
    <w:p w:rsidR="009A5F99" w:rsidRDefault="009A5F99" w14:paraId="200D1A3B" w14:textId="77777777"/>
    <w:p w:rsidR="009A5F99" w:rsidRDefault="009A5F99" w14:paraId="31B41F61" w14:textId="77777777"/>
    <w:p w:rsidR="009A5F99" w:rsidRDefault="009A5F99" w14:paraId="66248CD3" w14:textId="77777777"/>
    <w:p w:rsidR="009A5F99" w:rsidRDefault="009A5F99" w14:paraId="233B6A86" w14:textId="77777777"/>
    <w:p w:rsidR="009A5F99" w:rsidRDefault="009A5F99" w14:paraId="3972516D" w14:textId="560301B7"/>
    <w:p w:rsidR="00607F1E" w:rsidRDefault="00607F1E" w14:paraId="4C65BAB2" w14:textId="75B82A1C"/>
    <w:p w:rsidR="00607F1E" w:rsidRDefault="00607F1E" w14:paraId="35346025" w14:textId="35593B8A"/>
    <w:p w:rsidR="00607F1E" w:rsidRDefault="00607F1E" w14:paraId="3B4DFDA4" w14:textId="3A08549F"/>
    <w:p w:rsidR="00607F1E" w:rsidRDefault="00607F1E" w14:paraId="42F4AE33" w14:textId="3FCBB531"/>
    <w:p w:rsidR="00607F1E" w:rsidRDefault="00607F1E" w14:paraId="04F2EA67" w14:textId="77777777"/>
    <w:p w:rsidR="009A5F99" w:rsidRDefault="009A5F99" w14:paraId="71AA85A8" w14:textId="77777777">
      <w:pPr>
        <w:pStyle w:val="Heading1"/>
        <w:numPr>
          <w:ilvl w:val="0"/>
          <w:numId w:val="2"/>
        </w:numPr>
        <w:ind w:left="426"/>
        <w:pPrChange w:author="Parth Patel" w:date="2021-03-25T10:37:00Z" w:id="999">
          <w:pPr>
            <w:pStyle w:val="Heading1"/>
            <w:numPr>
              <w:numId w:val="2"/>
            </w:numPr>
            <w:ind w:left="6245"/>
          </w:pPr>
        </w:pPrChange>
      </w:pPr>
      <w:bookmarkStart w:name="_3ls5o66" w:colFirst="0" w:colLast="0" w:id="1000"/>
      <w:bookmarkEnd w:id="1000"/>
    </w:p>
    <w:p w:rsidR="009A5F99" w:rsidRDefault="00000000" w14:paraId="35D66DAD" w14:textId="77777777">
      <w:pPr>
        <w:pStyle w:val="Title"/>
      </w:pPr>
      <w:bookmarkStart w:name="_20xfydz" w:colFirst="0" w:colLast="0" w:id="1001"/>
      <w:bookmarkEnd w:id="1001"/>
      <w:r>
        <w:t>Methodology</w:t>
      </w:r>
    </w:p>
    <w:p w:rsidR="009A5F99" w:rsidRDefault="009A5F99" w14:paraId="7E3A5232" w14:textId="77777777"/>
    <w:p w:rsidR="009A5F99" w:rsidRDefault="00B660E8" w14:paraId="1E704BE4" w14:textId="795E001C">
      <w:pPr>
        <w:pStyle w:val="Heading2"/>
        <w:numPr>
          <w:ilvl w:val="1"/>
          <w:numId w:val="2"/>
        </w:numPr>
      </w:pPr>
      <w:bookmarkStart w:name="_4kx3h1s" w:colFirst="0" w:colLast="0" w:id="1002"/>
      <w:bookmarkEnd w:id="1002"/>
      <w:r>
        <w:t>Model Architecture</w:t>
      </w:r>
    </w:p>
    <w:p w:rsidR="009A5F99" w:rsidRDefault="00B660E8" w14:paraId="347FF548" w14:textId="211E5BA4">
      <w:pPr>
        <w:ind w:firstLine="576"/>
      </w:pPr>
      <w:r w:rsidRPr="00B660E8">
        <w:t>The underlying assumption for the design of the architecture was to accommodate a wide range of images, including those taken from various camera angles, with varying crowd density and image quality. The architecture is comprised of three distinct phases. The first phase, depicted in green, encompasses the production pipeline, including the preparation of the dataset and the generation of the final output. The second phase, depicted in blue, encompasses all of the processing and error management operations. Finally, the third phase, depicted in yellow, is an optional component that can be included or excluded based on specific requirements and pertains to the classification of images.</w:t>
      </w:r>
    </w:p>
    <w:p w:rsidR="00B660E8" w:rsidP="00B660E8" w:rsidRDefault="00B660E8" w14:paraId="01CE078B" w14:textId="77777777">
      <w:pPr>
        <w:ind w:firstLine="576"/>
      </w:pPr>
    </w:p>
    <w:p w:rsidR="00B660E8" w:rsidP="00B660E8" w:rsidRDefault="00B660E8" w14:paraId="3EC7F987" w14:textId="1BD97E46">
      <w:pPr>
        <w:ind w:firstLine="576"/>
      </w:pPr>
      <w:r>
        <w:t xml:space="preserve">The architecture of the system includes two important components: face anonymization and image annotation. </w:t>
      </w:r>
    </w:p>
    <w:p w:rsidR="00B660E8" w:rsidP="00B660E8" w:rsidRDefault="00B660E8" w14:paraId="13B4D845" w14:textId="77777777">
      <w:pPr>
        <w:ind w:firstLine="576"/>
      </w:pPr>
    </w:p>
    <w:p w:rsidR="00B660E8" w:rsidP="00B660E8" w:rsidRDefault="00B660E8" w14:paraId="79D5DB88" w14:textId="18BC87DD">
      <w:pPr>
        <w:ind w:firstLine="576"/>
      </w:pPr>
      <w:r>
        <w:t>Face Anonymization: This component is designed to secure the personal details present in the images. The goal is to protect the privacy of individuals by obscuring or removing their facial features from the images. This is achieved by using techniques such as blurring, pixelation, or masking, which can effectively conceal the identity of the individuals in the images.</w:t>
      </w:r>
    </w:p>
    <w:p w:rsidR="00B660E8" w:rsidP="00B660E8" w:rsidRDefault="00B660E8" w14:paraId="0EF50A0E" w14:textId="77777777"/>
    <w:p w:rsidR="00B660E8" w:rsidP="00B660E8" w:rsidRDefault="00B660E8" w14:paraId="7B5C4551" w14:textId="5543392B">
      <w:pPr>
        <w:ind w:firstLine="576"/>
      </w:pPr>
      <w:r>
        <w:lastRenderedPageBreak/>
        <w:t>Image Annotation: This component is used to provide ground truth for the images, which is crucial for measuring the accuracy of the system. Image annotation involves adding labels or tags to the images, which describe their content or characteristics. This information is used as a reference point to evaluate the performance of the system, and to determine which models are working better for a particular set of images. An accuracy matrix is also generated, which provides a quantitative measurement of the performance of the system, by comparing the output of the models with the ground truth provided by the image annotations.</w:t>
      </w:r>
    </w:p>
    <w:p w:rsidR="00B660E8" w:rsidP="00B660E8" w:rsidRDefault="00B660E8" w14:paraId="24AE627E" w14:textId="1DDC3B39">
      <w:pPr>
        <w:ind w:firstLine="576"/>
      </w:pPr>
    </w:p>
    <w:p w:rsidR="009A5F99" w:rsidRDefault="00000000" w14:paraId="2BF1A2C0" w14:textId="51757D19">
      <w:pPr>
        <w:jc w:val="left"/>
      </w:pPr>
      <w:commentRangeStart w:id="1003"/>
      <w:commentRangeStart w:id="1004"/>
      <w:commentRangeEnd w:id="1003"/>
      <w:r>
        <w:commentReference w:id="1003"/>
      </w:r>
      <w:commentRangeEnd w:id="1004"/>
      <w:r>
        <w:commentReference w:id="1004"/>
      </w:r>
      <w:r w:rsidRPr="00C9649A" w:rsidR="00B660E8">
        <w:rPr>
          <w:noProof/>
        </w:rPr>
        <w:drawing>
          <wp:inline distT="0" distB="0" distL="0" distR="0" wp14:anchorId="234CFEB4" wp14:editId="15DEF7E2">
            <wp:extent cx="5971540" cy="3236605"/>
            <wp:effectExtent l="0" t="0" r="0" b="1905"/>
            <wp:docPr id="61" name="Picture 61" descr="Diagram&#10;&#10;Description automatically generated">
              <a:extLst xmlns:a="http://schemas.openxmlformats.org/drawingml/2006/main">
                <a:ext uri="{FF2B5EF4-FFF2-40B4-BE49-F238E27FC236}">
                  <a16:creationId xmlns:a16="http://schemas.microsoft.com/office/drawing/2014/main" id="{5FEE1411-5F27-BAF4-EB05-14C467BFD0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5FEE1411-5F27-BAF4-EB05-14C467BFD0C9}"/>
                        </a:ext>
                      </a:extLst>
                    </pic:cNvPr>
                    <pic:cNvPicPr>
                      <a:picLocks noChangeAspect="1"/>
                    </pic:cNvPicPr>
                  </pic:nvPicPr>
                  <pic:blipFill rotWithShape="1">
                    <a:blip r:embed="rId12" cstate="hqprint">
                      <a:extLst>
                        <a:ext uri="{28A0092B-C50C-407E-A947-70E740481C1C}">
                          <a14:useLocalDpi xmlns:a14="http://schemas.microsoft.com/office/drawing/2010/main"/>
                        </a:ext>
                      </a:extLst>
                    </a:blip>
                    <a:srcRect/>
                    <a:stretch/>
                  </pic:blipFill>
                  <pic:spPr>
                    <a:xfrm>
                      <a:off x="0" y="0"/>
                      <a:ext cx="5971540" cy="3236605"/>
                    </a:xfrm>
                    <a:prstGeom prst="rect">
                      <a:avLst/>
                    </a:prstGeom>
                  </pic:spPr>
                </pic:pic>
              </a:graphicData>
            </a:graphic>
          </wp:inline>
        </w:drawing>
      </w:r>
    </w:p>
    <w:p w:rsidR="009A5F99" w:rsidRDefault="00000000" w14:paraId="6FFD6030" w14:textId="111F9CDD">
      <w:pPr>
        <w:pBdr>
          <w:top w:val="nil"/>
          <w:left w:val="nil"/>
          <w:bottom w:val="nil"/>
          <w:right w:val="nil"/>
          <w:between w:val="nil"/>
        </w:pBdr>
        <w:spacing w:after="200"/>
        <w:jc w:val="center"/>
        <w:rPr>
          <w:i/>
          <w:color w:val="000000"/>
          <w:sz w:val="22"/>
          <w:szCs w:val="22"/>
        </w:rPr>
      </w:pPr>
      <w:bookmarkStart w:name="_302dr9l" w:colFirst="0" w:colLast="0" w:id="1005"/>
      <w:bookmarkEnd w:id="1005"/>
      <w:r>
        <w:rPr>
          <w:i/>
          <w:color w:val="000000"/>
          <w:sz w:val="22"/>
          <w:szCs w:val="22"/>
        </w:rPr>
        <w:t>Figure 3</w:t>
      </w:r>
      <w:ins w:author="Parth Patel" w:date="2021-03-25T10:23:00Z" w:id="1006">
        <w:r>
          <w:rPr>
            <w:i/>
            <w:color w:val="000000"/>
            <w:sz w:val="22"/>
            <w:szCs w:val="22"/>
          </w:rPr>
          <w:t>.1</w:t>
        </w:r>
      </w:ins>
      <w:del w:author="Parth Patel" w:date="2021-03-25T10:23:00Z" w:id="1007">
        <w:r>
          <w:rPr>
            <w:i/>
            <w:color w:val="000000"/>
            <w:sz w:val="22"/>
            <w:szCs w:val="22"/>
          </w:rPr>
          <w:delText>3.1</w:delText>
        </w:r>
      </w:del>
      <w:r>
        <w:rPr>
          <w:i/>
          <w:color w:val="000000"/>
          <w:sz w:val="22"/>
          <w:szCs w:val="22"/>
        </w:rPr>
        <w:t xml:space="preserve">: </w:t>
      </w:r>
      <w:r w:rsidR="00B660E8">
        <w:rPr>
          <w:i/>
          <w:color w:val="000000"/>
          <w:sz w:val="22"/>
          <w:szCs w:val="22"/>
        </w:rPr>
        <w:t>Final Architecture</w:t>
      </w:r>
    </w:p>
    <w:p w:rsidR="009A5F99" w:rsidRDefault="009A5F99" w14:paraId="665FF35E" w14:textId="77777777"/>
    <w:p w:rsidR="009A5F99" w:rsidRDefault="009A5F99" w14:paraId="0A084693" w14:textId="77777777"/>
    <w:p w:rsidR="009A5F99" w:rsidRDefault="009A5F99" w14:paraId="7A883EAE" w14:textId="77777777"/>
    <w:p w:rsidR="009A5F99" w:rsidRDefault="009A5F99" w14:paraId="57D98BC6" w14:textId="77777777"/>
    <w:p w:rsidR="009A5F99" w:rsidRDefault="009A5F99" w14:paraId="4FD420CB" w14:textId="77777777"/>
    <w:p w:rsidR="009A5F99" w:rsidRDefault="00B660E8" w14:paraId="17FADAE0" w14:textId="4707857C">
      <w:pPr>
        <w:pStyle w:val="Heading2"/>
        <w:numPr>
          <w:ilvl w:val="1"/>
          <w:numId w:val="2"/>
        </w:numPr>
      </w:pPr>
      <w:bookmarkStart w:name="_1f7o1he" w:colFirst="0" w:colLast="0" w:id="1008"/>
      <w:bookmarkEnd w:id="1008"/>
      <w:r>
        <w:t>Project Planning</w:t>
      </w:r>
    </w:p>
    <w:p w:rsidR="001619E2" w:rsidP="001619E2" w:rsidRDefault="00ED583C" w14:paraId="0698B061" w14:textId="1E2BE1DA">
      <w:r w:rsidRPr="00ED583C">
        <w:t>The Smart Beach project was a multi-phase effort aimed at anonymizing images, annotating images, determining the best models for crowd counting, and improving accuracy. The first phase focused on anonymizing the 20,000 images in the dataset by blurring faces. The second phase involved annotating the images to provide ground truth for testing the accuracy of the models and training the object detection models. The third phase determined the best models for crowd counting, ultimately determining that the DenseNet model was the most accurate. The final phase addressed bad cases and improved the accuracy of the final model.</w:t>
      </w:r>
    </w:p>
    <w:p w:rsidR="009A5F99" w:rsidRDefault="009A5F99" w14:paraId="123358A7" w14:textId="77777777"/>
    <w:p w:rsidR="009A5F99" w:rsidRDefault="00874AA6" w14:paraId="56DCC21A" w14:textId="6AB6EC9C">
      <w:pPr>
        <w:pStyle w:val="Heading2"/>
        <w:numPr>
          <w:ilvl w:val="1"/>
          <w:numId w:val="2"/>
        </w:numPr>
      </w:pPr>
      <w:bookmarkStart w:name="_4i7ojhp" w:colFirst="0" w:colLast="0" w:id="1009"/>
      <w:bookmarkEnd w:id="1009"/>
      <w:r>
        <w:t>System Analysis</w:t>
      </w:r>
      <w:commentRangeStart w:id="1010"/>
      <w:commentRangeStart w:id="1011"/>
      <w:commentRangeEnd w:id="1010"/>
      <w:r>
        <w:commentReference w:id="1010"/>
      </w:r>
      <w:commentRangeEnd w:id="1011"/>
      <w:r>
        <w:commentReference w:id="1011"/>
      </w:r>
    </w:p>
    <w:p w:rsidR="002D1E89" w:rsidP="007C585C" w:rsidRDefault="002D1E89" w14:paraId="50246EB9" w14:textId="0567FE1D">
      <w:pPr>
        <w:pStyle w:val="Heading2"/>
        <w:numPr>
          <w:ilvl w:val="0"/>
          <w:numId w:val="15"/>
        </w:numPr>
        <w:rPr>
          <w:b w:val="0"/>
          <w:sz w:val="24"/>
          <w:szCs w:val="24"/>
        </w:rPr>
      </w:pPr>
      <w:r w:rsidRPr="002D1E89">
        <w:rPr>
          <w:b w:val="0"/>
          <w:sz w:val="24"/>
          <w:szCs w:val="24"/>
        </w:rPr>
        <w:t>Problem Statement: The system being developed takes an input dataset of images and, through a series of processing phases, provides an output of the number of people present in each image. This output is then combined with weather and wave data to make predictions about wave conditions and to determine if a particular day or period is suitable for swimming.</w:t>
      </w:r>
    </w:p>
    <w:p w:rsidR="002D1E89" w:rsidP="002D1E89" w:rsidRDefault="002D1E89" w14:paraId="43D6A4AB" w14:textId="77777777">
      <w:pPr>
        <w:ind w:left="576"/>
      </w:pPr>
    </w:p>
    <w:p w:rsidR="007C585C" w:rsidP="007C585C" w:rsidRDefault="002D1E89" w14:paraId="00625190" w14:textId="77777777">
      <w:pPr>
        <w:ind w:left="1296"/>
      </w:pPr>
      <w:r w:rsidRPr="002D1E89">
        <w:t xml:space="preserve">The goal of the system is to provide accurate information about the number of people in a given area and to use that information, along with weather and wave data, to make recommendations about the suitability of the area for swimming. This information can be used by beachgoers, lifeguards, and other stakeholders to make </w:t>
      </w:r>
      <w:r w:rsidRPr="002D1E89">
        <w:lastRenderedPageBreak/>
        <w:t>informed decisions about safety and to ensure that the area remains safe for all visitors.</w:t>
      </w:r>
    </w:p>
    <w:p w:rsidR="004D60AC" w:rsidP="007C585C" w:rsidRDefault="004D60AC" w14:paraId="6080A638" w14:textId="77777777">
      <w:pPr>
        <w:ind w:left="1296"/>
      </w:pPr>
    </w:p>
    <w:p w:rsidR="004D60AC" w:rsidP="004D60AC" w:rsidRDefault="002D1E89" w14:paraId="60D0E973" w14:textId="77777777">
      <w:pPr>
        <w:ind w:left="1296"/>
      </w:pPr>
      <w:r w:rsidRPr="002D1E89">
        <w:t>In summary, the system processes a dataset of images and provides an output of the number of people present in each image. This information is then combined with weather and wave data to make predictions about wave conditions and to determine the suitability of the area for swimming. The goal of the system is to provide accurate and useful information to stakeholders to help ensure the safety of visitors to the area.</w:t>
      </w:r>
    </w:p>
    <w:p w:rsidR="004D60AC" w:rsidP="004D60AC" w:rsidRDefault="004D60AC" w14:paraId="04CEEFD2" w14:textId="77777777">
      <w:pPr>
        <w:pStyle w:val="ListParagraph"/>
        <w:ind w:left="1296"/>
      </w:pPr>
    </w:p>
    <w:p w:rsidRPr="004D60AC" w:rsidR="002D1E89" w:rsidP="004D60AC" w:rsidRDefault="002D1E89" w14:paraId="62E9FD78" w14:textId="3D4B1770">
      <w:pPr>
        <w:pStyle w:val="ListParagraph"/>
        <w:numPr>
          <w:ilvl w:val="0"/>
          <w:numId w:val="15"/>
        </w:numPr>
      </w:pPr>
      <w:r w:rsidRPr="002D1E89">
        <w:t xml:space="preserve">Requirements Analysis: </w:t>
      </w:r>
      <w:r w:rsidRPr="00AA0191" w:rsidR="00AA0191">
        <w:t>The requirements for the model are extensive and diverse. Firstly, it must have the capability to handle and store a large dataset of images, which is crucial for the success of the model. The data must be stored in a manner that allows for easy access and management. In addition to data storage, the model must have the computational power to run multiple object detection algorithms simultaneously. This requires a strong and capable machine to ensure the model can process the data effectively and efficiently. The ability to run multiple algorithms at once is necessary to provide a comprehensive evaluation of the performance of each algorithm, and to ensure that the best model is selected for the final implementation.</w:t>
      </w:r>
    </w:p>
    <w:p w:rsidR="00AA0191" w:rsidP="00AA0191" w:rsidRDefault="00AA0191" w14:paraId="5A972C01" w14:textId="3B1A95E2"/>
    <w:p w:rsidR="00AA0191" w:rsidP="00AA0191" w:rsidRDefault="00AA0191" w14:paraId="05F4E455" w14:textId="1EE85391"/>
    <w:p w:rsidR="00AA0191" w:rsidP="00AA0191" w:rsidRDefault="00AA0191" w14:paraId="51DAAE7A" w14:textId="4D645F21"/>
    <w:p w:rsidRPr="00AA0191" w:rsidR="00AA0191" w:rsidP="00AA0191" w:rsidRDefault="00AA0191" w14:paraId="1EA2428B" w14:textId="77777777"/>
    <w:p w:rsidR="00AA0191" w:rsidP="004560F0" w:rsidRDefault="002D1E89" w14:paraId="082DDE78" w14:textId="5DB05364">
      <w:pPr>
        <w:pStyle w:val="Heading2"/>
        <w:numPr>
          <w:ilvl w:val="0"/>
          <w:numId w:val="15"/>
        </w:numPr>
        <w:rPr>
          <w:b w:val="0"/>
          <w:sz w:val="24"/>
          <w:szCs w:val="24"/>
        </w:rPr>
      </w:pPr>
      <w:r w:rsidRPr="002D1E89">
        <w:rPr>
          <w:b w:val="0"/>
          <w:sz w:val="24"/>
          <w:szCs w:val="24"/>
        </w:rPr>
        <w:lastRenderedPageBreak/>
        <w:t>System Architecture: A high-level diagram shows the overall structure of the system and the relationships between different components.</w:t>
      </w:r>
    </w:p>
    <w:p w:rsidR="00AA0191" w:rsidP="00AA0191" w:rsidRDefault="00AA0191" w14:paraId="507C0D80" w14:textId="51DF81E5">
      <w:r w:rsidRPr="00AA0191">
        <w:rPr>
          <w:noProof/>
        </w:rPr>
        <w:drawing>
          <wp:inline distT="0" distB="0" distL="0" distR="0" wp14:anchorId="21AFF465" wp14:editId="1E2B08D8">
            <wp:extent cx="5975350" cy="4025900"/>
            <wp:effectExtent l="0" t="0" r="6350" b="0"/>
            <wp:docPr id="3" name="Picture 2" descr="Diagram&#10;&#10;Description automatically generated">
              <a:extLst xmlns:a="http://schemas.openxmlformats.org/drawingml/2006/main">
                <a:ext uri="{FF2B5EF4-FFF2-40B4-BE49-F238E27FC236}">
                  <a16:creationId xmlns:a16="http://schemas.microsoft.com/office/drawing/2014/main" id="{5FEE1411-5F27-BAF4-EB05-14C467BFD0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5FEE1411-5F27-BAF4-EB05-14C467BFD0C9}"/>
                        </a:ext>
                      </a:extLst>
                    </pic:cNvPr>
                    <pic:cNvPicPr>
                      <a:picLocks noChangeAspect="1"/>
                    </pic:cNvPicPr>
                  </pic:nvPicPr>
                  <pic:blipFill rotWithShape="1">
                    <a:blip r:embed="rId12" cstate="hqprint">
                      <a:extLst>
                        <a:ext uri="{28A0092B-C50C-407E-A947-70E740481C1C}">
                          <a14:useLocalDpi xmlns:a14="http://schemas.microsoft.com/office/drawing/2010/main"/>
                        </a:ext>
                      </a:extLst>
                    </a:blip>
                    <a:srcRect/>
                    <a:stretch/>
                  </pic:blipFill>
                  <pic:spPr>
                    <a:xfrm>
                      <a:off x="0" y="0"/>
                      <a:ext cx="5975350" cy="4025900"/>
                    </a:xfrm>
                    <a:prstGeom prst="rect">
                      <a:avLst/>
                    </a:prstGeom>
                  </pic:spPr>
                </pic:pic>
              </a:graphicData>
            </a:graphic>
          </wp:inline>
        </w:drawing>
      </w:r>
    </w:p>
    <w:p w:rsidRPr="00AA0191" w:rsidR="00AA0191" w:rsidP="00AA0191" w:rsidRDefault="00AA0191" w14:paraId="06871F43" w14:textId="77777777"/>
    <w:p w:rsidR="001D2092" w:rsidP="001D2092" w:rsidRDefault="002D1E89" w14:paraId="117D8EA4" w14:textId="77777777">
      <w:pPr>
        <w:pStyle w:val="Heading2"/>
        <w:numPr>
          <w:ilvl w:val="0"/>
          <w:numId w:val="16"/>
        </w:numPr>
        <w:rPr>
          <w:b w:val="0"/>
          <w:sz w:val="24"/>
          <w:szCs w:val="24"/>
        </w:rPr>
      </w:pPr>
      <w:r w:rsidRPr="002D1E89">
        <w:rPr>
          <w:b w:val="0"/>
          <w:sz w:val="24"/>
          <w:szCs w:val="24"/>
        </w:rPr>
        <w:t xml:space="preserve">Design Decisions: </w:t>
      </w:r>
      <w:r w:rsidRPr="0017778D" w:rsidR="0017778D">
        <w:rPr>
          <w:b w:val="0"/>
          <w:sz w:val="24"/>
          <w:szCs w:val="24"/>
        </w:rPr>
        <w:t>The system is designed to be flexible and adaptable to the needs of the dataset being used. All the phases of the system can be added or removed as necessary to ensure optimal performance and maintenance. For instance, initially, the team implemented a classification model based on their understanding of the dataset they generated. However, after further analysis of the data provided by the client, it became evident that the model was no longer necessary as the images were uniform in quality and perspective.</w:t>
      </w:r>
    </w:p>
    <w:p w:rsidR="00BD7D6A" w:rsidP="00BD7D6A" w:rsidRDefault="0017778D" w14:paraId="08E4B02C" w14:textId="77777777">
      <w:pPr>
        <w:pStyle w:val="Heading2"/>
        <w:numPr>
          <w:ilvl w:val="0"/>
          <w:numId w:val="16"/>
        </w:numPr>
        <w:rPr>
          <w:b w:val="0"/>
          <w:bCs/>
          <w:sz w:val="24"/>
          <w:szCs w:val="24"/>
        </w:rPr>
      </w:pPr>
      <w:r w:rsidRPr="00E842E7">
        <w:rPr>
          <w:b w:val="0"/>
          <w:bCs/>
          <w:sz w:val="24"/>
          <w:szCs w:val="24"/>
        </w:rPr>
        <w:lastRenderedPageBreak/>
        <w:t>The model was built using the Python programming language, which offers several advantages for data processing and image manipulation. Python is well-suited for handling large amounts of data and provides a range of features for working with images. These features make Python an ideal choice for building the system and ensuring it can meet the needs of a variety of datasets.</w:t>
      </w:r>
    </w:p>
    <w:p w:rsidR="00BD7D6A" w:rsidP="00BD7D6A" w:rsidRDefault="00BD7D6A" w14:paraId="704DC933" w14:textId="77777777">
      <w:pPr>
        <w:pStyle w:val="Heading2"/>
        <w:ind w:left="1296" w:firstLine="0"/>
        <w:rPr>
          <w:b w:val="0"/>
          <w:bCs/>
          <w:sz w:val="24"/>
          <w:szCs w:val="24"/>
        </w:rPr>
      </w:pPr>
    </w:p>
    <w:p w:rsidR="00A446F9" w:rsidP="00A446F9" w:rsidRDefault="002D1E89" w14:paraId="4030EE8C" w14:textId="77777777">
      <w:pPr>
        <w:pStyle w:val="Heading2"/>
        <w:numPr>
          <w:ilvl w:val="0"/>
          <w:numId w:val="16"/>
        </w:numPr>
        <w:rPr>
          <w:b w:val="0"/>
          <w:bCs/>
          <w:sz w:val="24"/>
          <w:szCs w:val="24"/>
        </w:rPr>
      </w:pPr>
      <w:r w:rsidRPr="00BD7D6A">
        <w:rPr>
          <w:b w:val="0"/>
          <w:sz w:val="24"/>
          <w:szCs w:val="24"/>
        </w:rPr>
        <w:t xml:space="preserve">Data Flow Diagrams: </w:t>
      </w:r>
      <w:r w:rsidRPr="00BD7D6A" w:rsidR="0017778D">
        <w:rPr>
          <w:b w:val="0"/>
          <w:sz w:val="24"/>
          <w:szCs w:val="24"/>
        </w:rPr>
        <w:t>The data flow diagram is included in the system architecture.</w:t>
      </w:r>
    </w:p>
    <w:p w:rsidR="00A446F9" w:rsidP="00A446F9" w:rsidRDefault="00A446F9" w14:paraId="16046FF1" w14:textId="77777777">
      <w:pPr>
        <w:pStyle w:val="Heading2"/>
        <w:ind w:left="1296" w:firstLine="0"/>
        <w:rPr>
          <w:b w:val="0"/>
          <w:bCs/>
          <w:sz w:val="24"/>
          <w:szCs w:val="24"/>
        </w:rPr>
      </w:pPr>
    </w:p>
    <w:p w:rsidRPr="00A446F9" w:rsidR="00A446F9" w:rsidP="00A446F9" w:rsidRDefault="002D1E89" w14:paraId="2166F4B1" w14:textId="77777777">
      <w:pPr>
        <w:pStyle w:val="Heading2"/>
        <w:numPr>
          <w:ilvl w:val="0"/>
          <w:numId w:val="16"/>
        </w:numPr>
        <w:rPr>
          <w:b w:val="0"/>
          <w:bCs/>
          <w:sz w:val="24"/>
          <w:szCs w:val="24"/>
        </w:rPr>
      </w:pPr>
      <w:r w:rsidRPr="00A446F9">
        <w:rPr>
          <w:b w:val="0"/>
          <w:sz w:val="24"/>
          <w:szCs w:val="24"/>
        </w:rPr>
        <w:t xml:space="preserve">Use Cases: </w:t>
      </w:r>
      <w:r w:rsidRPr="00A446F9" w:rsidR="007B1CD1">
        <w:rPr>
          <w:b w:val="0"/>
          <w:sz w:val="24"/>
          <w:szCs w:val="24"/>
        </w:rPr>
        <w:t>The process of image anonymizing helps to protect sensitive information contained within the images by obscuring specific details, such as faces. Image annotation, on the other hand, provides a way to verify the accuracy of the models by establishing a standard of reference. The final model produces a count of the number of people in the images, which is a crucial factor in determining the compatibility of weather and wave predictions with the actual number of people present at the beach. It is expected that in good weather conditions, there will always be a moderate to large crowd at the beach.</w:t>
      </w:r>
    </w:p>
    <w:p w:rsidRPr="00A446F9" w:rsidR="00A446F9" w:rsidP="00A446F9" w:rsidRDefault="00A446F9" w14:paraId="13192A1F" w14:textId="77777777">
      <w:pPr>
        <w:pStyle w:val="Heading2"/>
        <w:ind w:left="1296" w:firstLine="0"/>
        <w:rPr>
          <w:b w:val="0"/>
          <w:bCs/>
          <w:sz w:val="24"/>
          <w:szCs w:val="24"/>
        </w:rPr>
      </w:pPr>
    </w:p>
    <w:p w:rsidRPr="00A446F9" w:rsidR="007B1CD1" w:rsidP="00A446F9" w:rsidRDefault="007B1CD1" w14:paraId="1A2659F5" w14:textId="05C5DF6E">
      <w:pPr>
        <w:pStyle w:val="Heading2"/>
        <w:numPr>
          <w:ilvl w:val="0"/>
          <w:numId w:val="16"/>
        </w:numPr>
        <w:rPr>
          <w:b w:val="0"/>
          <w:bCs/>
          <w:sz w:val="24"/>
          <w:szCs w:val="24"/>
        </w:rPr>
      </w:pPr>
      <w:r w:rsidRPr="00A446F9">
        <w:rPr>
          <w:b w:val="0"/>
          <w:bCs/>
          <w:sz w:val="24"/>
          <w:szCs w:val="24"/>
        </w:rPr>
        <w:t xml:space="preserve">In more detail, image anonymizing involves blurring important details within the images to ensure the privacy and security of the data. This helps to protect sensitive information, such as personal identifiable information, from being disclosed. Image annotation is a process that provides a standard of reference for testing the accuracy of the models. This is achieved by marking specific elements within the images, such as the number of people, to serve as a benchmark for the models. The final model is </w:t>
      </w:r>
      <w:r w:rsidRPr="00A446F9">
        <w:rPr>
          <w:b w:val="0"/>
          <w:bCs/>
          <w:sz w:val="24"/>
          <w:szCs w:val="24"/>
        </w:rPr>
        <w:lastRenderedPageBreak/>
        <w:t>designed to produce a count of the number of people in the images, which is a key factor in evaluating the accuracy of weather and wave predictions. This is because it is assumed that in good weather conditions, there will always be a substantial crowd at the beach.</w:t>
      </w:r>
    </w:p>
    <w:p w:rsidRPr="007B1CD1" w:rsidR="007B1CD1" w:rsidP="007B1CD1" w:rsidRDefault="007B1CD1" w14:paraId="6AA9D3CF" w14:textId="77777777">
      <w:pPr>
        <w:ind w:left="576"/>
      </w:pPr>
    </w:p>
    <w:p w:rsidRPr="00C77911" w:rsidR="001934E4" w:rsidP="00101B95" w:rsidRDefault="00144BF0" w14:paraId="552A1DAA" w14:textId="77777777">
      <w:pPr>
        <w:pStyle w:val="Heading2"/>
        <w:numPr>
          <w:ilvl w:val="1"/>
          <w:numId w:val="2"/>
        </w:numPr>
        <w:rPr>
          <w:bCs/>
        </w:rPr>
      </w:pPr>
      <w:r w:rsidRPr="00C77911">
        <w:rPr>
          <w:bCs/>
        </w:rPr>
        <w:t>S</w:t>
      </w:r>
      <w:r w:rsidRPr="00C77911" w:rsidR="00A1443E">
        <w:rPr>
          <w:bCs/>
        </w:rPr>
        <w:t>ystem design and implementation:</w:t>
      </w:r>
      <w:r w:rsidRPr="00C77911" w:rsidR="00D67ACC">
        <w:rPr>
          <w:bCs/>
        </w:rPr>
        <w:t xml:space="preserve"> </w:t>
      </w:r>
    </w:p>
    <w:p w:rsidR="004C722C" w:rsidP="004C722C" w:rsidRDefault="004C722C" w14:paraId="5507408A" w14:textId="77777777">
      <w:pPr>
        <w:keepNext/>
        <w:pBdr>
          <w:top w:val="nil"/>
          <w:left w:val="nil"/>
          <w:bottom w:val="nil"/>
          <w:right w:val="nil"/>
          <w:between w:val="nil"/>
        </w:pBdr>
      </w:pPr>
      <w:r w:rsidRPr="00461423">
        <w:t>The initial stage of the project focused on anonymizing images in the dataset. The dataset consisted of over 20,000 images, making the task of anonymization a formidable one. To prepare for this task, the team collected images with a range of features, including different camera angles, crowd densities, time zones, and image qualities. By considering the diverse range of features that could be present in the actual dataset, the team aimed to develop a model that would be able to handle any situation effectively. The goal was to ensure that the anonymization process was thorough and comprehensive, while still being efficient and manageable.</w:t>
      </w:r>
    </w:p>
    <w:p w:rsidR="004C722C" w:rsidP="004C722C" w:rsidRDefault="004C722C" w14:paraId="1243C2E1" w14:textId="77777777">
      <w:pPr>
        <w:keepNext/>
        <w:pBdr>
          <w:top w:val="nil"/>
          <w:left w:val="nil"/>
          <w:bottom w:val="nil"/>
          <w:right w:val="nil"/>
          <w:between w:val="nil"/>
        </w:pBdr>
      </w:pPr>
    </w:p>
    <w:p w:rsidR="004C722C" w:rsidP="004C722C" w:rsidRDefault="004C722C" w14:paraId="4C97F5EC" w14:textId="77777777">
      <w:pPr>
        <w:keepNext/>
        <w:pBdr>
          <w:top w:val="nil"/>
          <w:left w:val="nil"/>
          <w:bottom w:val="nil"/>
          <w:right w:val="nil"/>
          <w:between w:val="nil"/>
        </w:pBdr>
      </w:pPr>
      <w:r>
        <w:t>The Smart Beach project involved collecting data and anonymizing images to protect the privacy of individuals. While anonymizing a small number of images is manageable, the sheer size of the Station Beach dataset presented several challenges, including budget constraints. To address these challenges, the team conducted research on various anonymization techniques and found that blurring faces was the most effective approach.</w:t>
      </w:r>
    </w:p>
    <w:p w:rsidR="004C722C" w:rsidP="004C722C" w:rsidRDefault="004C722C" w14:paraId="7CC243CF" w14:textId="77777777">
      <w:pPr>
        <w:keepNext/>
        <w:pBdr>
          <w:top w:val="nil"/>
          <w:left w:val="nil"/>
          <w:bottom w:val="nil"/>
          <w:right w:val="nil"/>
          <w:between w:val="nil"/>
        </w:pBdr>
      </w:pPr>
    </w:p>
    <w:p w:rsidR="004C722C" w:rsidP="004C722C" w:rsidRDefault="004C722C" w14:paraId="43B05DAD" w14:textId="77777777">
      <w:pPr>
        <w:keepNext/>
        <w:pBdr>
          <w:top w:val="nil"/>
          <w:left w:val="nil"/>
          <w:bottom w:val="nil"/>
          <w:right w:val="nil"/>
          <w:between w:val="nil"/>
        </w:pBdr>
      </w:pPr>
      <w:r>
        <w:t xml:space="preserve">To facilitate the anonymization process, the team developed a model that could accurately detect faces in images and blur them. The model was tested and shown to have a high level of accuracy, particularly in blurring faces that were located in the middle or foreground of the image. To ensure </w:t>
      </w:r>
      <w:r>
        <w:lastRenderedPageBreak/>
        <w:t>that the client could easily implement the model, the team provided a video tutorial and a detailed readme file to guide the client through the process. This approach was designed to make the anonymization process as efficient and user-friendly as possible, while still achieving the goal of protecting the privacy of individuals.</w:t>
      </w:r>
    </w:p>
    <w:p w:rsidR="004C722C" w:rsidP="004C722C" w:rsidRDefault="004C722C" w14:paraId="60068AE4" w14:textId="77777777">
      <w:pPr>
        <w:keepNext/>
        <w:pBdr>
          <w:top w:val="nil"/>
          <w:left w:val="nil"/>
          <w:bottom w:val="nil"/>
          <w:right w:val="nil"/>
          <w:between w:val="nil"/>
        </w:pBdr>
      </w:pPr>
    </w:p>
    <w:p w:rsidR="004C722C" w:rsidP="004C722C" w:rsidRDefault="004C722C" w14:paraId="760B2CE2" w14:textId="77777777">
      <w:pPr>
        <w:keepNext/>
        <w:pBdr>
          <w:top w:val="nil"/>
          <w:left w:val="nil"/>
          <w:bottom w:val="nil"/>
          <w:right w:val="nil"/>
          <w:between w:val="nil"/>
        </w:pBdr>
      </w:pPr>
      <w:r w:rsidRPr="005629B6">
        <w:t>The second phase of the project focused on annotating images. Annotated images serve two</w:t>
      </w:r>
      <w:r>
        <w:t xml:space="preserve"> </w:t>
      </w:r>
      <w:r w:rsidRPr="005629B6">
        <w:t>important purposes in the project.</w:t>
      </w:r>
      <w:r>
        <w:t xml:space="preserve"> </w:t>
      </w:r>
    </w:p>
    <w:p w:rsidR="004C722C" w:rsidP="004C722C" w:rsidRDefault="004C722C" w14:paraId="25C5D510" w14:textId="77777777">
      <w:pPr>
        <w:pStyle w:val="ListParagraph"/>
        <w:keepNext/>
        <w:numPr>
          <w:ilvl w:val="0"/>
          <w:numId w:val="14"/>
        </w:numPr>
        <w:pBdr>
          <w:top w:val="nil"/>
          <w:left w:val="nil"/>
          <w:bottom w:val="nil"/>
          <w:right w:val="nil"/>
          <w:between w:val="nil"/>
        </w:pBdr>
      </w:pPr>
      <w:r w:rsidRPr="005629B6">
        <w:t>Training the Model: The annotated images are used to train the object detection models. By providing labels or tags to the images, the annotated images provide information about the content or characteristics of the images. This information is used to train the models to recognize objects, such as faces, in new images. The annotated images are used to teach the models how to identify objects in different situations, such as varying crowd densities and camera angles. The goal is to create models that are accurate and reliable in detecting objects in a wide range of images.</w:t>
      </w:r>
    </w:p>
    <w:p w:rsidR="004C722C" w:rsidP="004C722C" w:rsidRDefault="004C722C" w14:paraId="318B7D23" w14:textId="77777777">
      <w:pPr>
        <w:pStyle w:val="ListParagraph"/>
        <w:numPr>
          <w:ilvl w:val="0"/>
          <w:numId w:val="14"/>
        </w:numPr>
      </w:pPr>
      <w:r w:rsidRPr="005629B6">
        <w:t>Testing Accuracy: The annotated images are also used as ground truth to test the accuracy of the models. By comparing the output of the models with the ground truth provided by the annotations, the accuracy of the models can be quantitatively measured. The annotated images serve as a reference point to evaluate the performance of the models, and to identify areas where improvement is needed. The goal is to create models that are as accurate as possible in detecting objects in images, and to continually improve the performance of the models over time.</w:t>
      </w:r>
    </w:p>
    <w:p w:rsidR="004C722C" w:rsidP="004C722C" w:rsidRDefault="004C722C" w14:paraId="4F4C75A4" w14:textId="77777777">
      <w:pPr>
        <w:pStyle w:val="ListParagraph"/>
      </w:pPr>
    </w:p>
    <w:p w:rsidR="004C722C" w:rsidP="004C722C" w:rsidRDefault="004C722C" w14:paraId="4349EAD2" w14:textId="77777777">
      <w:r w:rsidRPr="005629B6">
        <w:lastRenderedPageBreak/>
        <w:t>In conclusion, the annotated images play a crucial role in the Smart Beach project, serving as both training data for the models and ground truth for testing accuracy. The goal is to create models that are accurate and reliable in detecting objects in images, and to continually improve their performance over time. The annotated images are an essential component in achieving this goal.</w:t>
      </w:r>
    </w:p>
    <w:p w:rsidR="004C722C" w:rsidP="004C722C" w:rsidRDefault="004C722C" w14:paraId="05C256C1" w14:textId="77777777"/>
    <w:p w:rsidR="004C722C" w:rsidP="004C722C" w:rsidRDefault="004C722C" w14:paraId="0B86E323" w14:textId="77777777">
      <w:r>
        <w:t xml:space="preserve">We have used </w:t>
      </w:r>
      <w:r w:rsidRPr="005629B6">
        <w:t xml:space="preserve"> CVAT for annotating images. Manually annotating images can be a time-consuming and labor-intensive task, but it is necessary for ensuring accuracy. In the Smart Beach project, accuracy was a top priority, particularly for the purpose of ground truth testing. To meet this requirement, the team decided to use CVAT for annotating images.</w:t>
      </w:r>
      <w:r>
        <w:t xml:space="preserve"> </w:t>
      </w:r>
    </w:p>
    <w:p w:rsidR="004C722C" w:rsidP="004C722C" w:rsidRDefault="004C722C" w14:paraId="50C471F5" w14:textId="77777777"/>
    <w:p w:rsidR="004C722C" w:rsidP="004C722C" w:rsidRDefault="004C722C" w14:paraId="1B549F58" w14:textId="77777777">
      <w:r w:rsidRPr="005629B6">
        <w:t>CVAT is a tool that facilitates the process of annotating images by providing an intuitive user interface and automated features. This made the task of annotating the images more manageable and efficient, while still ensuring accuracy. The team used the dataset generated by the team to train and test the models, and relied on the annotated images as ground truth to evaluate the accuracy of the models.</w:t>
      </w:r>
    </w:p>
    <w:p w:rsidR="004C722C" w:rsidP="004C722C" w:rsidRDefault="004C722C" w14:paraId="1871B68F" w14:textId="77777777"/>
    <w:p w:rsidR="004C722C" w:rsidP="004C722C" w:rsidRDefault="004C722C" w14:paraId="5D753948" w14:textId="77777777">
      <w:r w:rsidRPr="005629B6">
        <w:t>In conclusion, the use of CVAT for annotating images in the Smart Beach project was a critical step in ensuring accuracy and efficiency. The annotated images were essential for training the models and for evaluating their accuracy, and the use of CVAT made the process of annotating images more manageable and efficient. The goal was to create models that are accurate and reliable in detecting objects in images, and the annotated images were a crucial component in achieving this goal.</w:t>
      </w:r>
    </w:p>
    <w:p w:rsidR="004C722C" w:rsidP="004C722C" w:rsidRDefault="004C722C" w14:paraId="752354DF" w14:textId="77777777">
      <w:pPr>
        <w:jc w:val="center"/>
      </w:pPr>
      <w:r w:rsidRPr="00FD0014">
        <w:rPr>
          <w:noProof/>
        </w:rPr>
        <w:lastRenderedPageBreak/>
        <w:drawing>
          <wp:inline distT="0" distB="0" distL="0" distR="0" wp14:anchorId="573AA428" wp14:editId="7FB87967">
            <wp:extent cx="5971540" cy="33616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1540" cy="3361690"/>
                    </a:xfrm>
                    <a:prstGeom prst="rect">
                      <a:avLst/>
                    </a:prstGeom>
                  </pic:spPr>
                </pic:pic>
              </a:graphicData>
            </a:graphic>
          </wp:inline>
        </w:drawing>
      </w:r>
    </w:p>
    <w:p w:rsidR="004C722C" w:rsidP="004C722C" w:rsidRDefault="004C722C" w14:paraId="677BE76B" w14:textId="77777777"/>
    <w:p w:rsidR="004C722C" w:rsidP="004C722C" w:rsidRDefault="004C722C" w14:paraId="1769F02E" w14:textId="77777777">
      <w:r w:rsidRPr="001149D2">
        <w:t>The third phase of the project involves determining the best models for crowd counting. The team has conducted extensive research and has concluded that the YoLo, Insightface, and ResNet models are the most suitable for this purpose.</w:t>
      </w:r>
      <w:r>
        <w:t xml:space="preserve"> </w:t>
      </w:r>
    </w:p>
    <w:p w:rsidR="004C722C" w:rsidP="004C722C" w:rsidRDefault="004C722C" w14:paraId="562FD54C" w14:textId="77777777"/>
    <w:p w:rsidR="004C722C" w:rsidP="004C722C" w:rsidRDefault="004C722C" w14:paraId="0416B47B" w14:textId="77777777">
      <w:r w:rsidRPr="001149D2">
        <w:t>YoLo, or You Only Look Once, is a real-time object detection system that utilizes a single convolutional neural network (CNN) to detect objects in an image. It is designed to be fast and accurate, making it ideal for real-time crowd counting applications. YoLo uses anchor boxes to detect objects, which allows it to detect multiple objects of different sizes in an image simultaneously.</w:t>
      </w:r>
    </w:p>
    <w:p w:rsidR="004C722C" w:rsidP="004C722C" w:rsidRDefault="004C722C" w14:paraId="76168D6D" w14:textId="77777777"/>
    <w:p w:rsidR="004C722C" w:rsidP="004C722C" w:rsidRDefault="004C722C" w14:paraId="5A3C7805" w14:textId="77777777">
      <w:r w:rsidRPr="001149D2">
        <w:t xml:space="preserve">Insightface is a deep learning model that was specifically developed for face recognition tasks. However, it can also be used for crowd counting as it is able to detect and count the number of </w:t>
      </w:r>
      <w:r w:rsidRPr="001149D2">
        <w:lastRenderedPageBreak/>
        <w:t>people in an image. Insightface uses a deep neural network to extract features from an image, which are then used to detect and count individuals.</w:t>
      </w:r>
    </w:p>
    <w:p w:rsidR="004C722C" w:rsidP="004C722C" w:rsidRDefault="004C722C" w14:paraId="5CD54788" w14:textId="77777777"/>
    <w:p w:rsidR="004C722C" w:rsidP="004C722C" w:rsidRDefault="004C722C" w14:paraId="7D2625F0" w14:textId="77777777">
      <w:r w:rsidRPr="001149D2">
        <w:t>ResNet, or Residual Network, is a deep learning model that was developed for image classification tasks. It is capable of handling large amounts of data and has been trained on a large dataset, making it well suited for crowd counting. ResNet uses a residual block architecture, which allows it to learn the residual mapping between the input and output of the network, rather than trying to learn the underlying mapping directly. This allows the model to better capture the complex relationships between different parts of the image, making it ideal for crowd counting.</w:t>
      </w:r>
    </w:p>
    <w:p w:rsidR="004C722C" w:rsidP="004C722C" w:rsidRDefault="004C722C" w14:paraId="3B8A59DB" w14:textId="77777777"/>
    <w:p w:rsidR="004C722C" w:rsidP="004C722C" w:rsidRDefault="004C722C" w14:paraId="45A5EF2A" w14:textId="77777777">
      <w:r w:rsidRPr="001149D2">
        <w:t>In conclusion, YoLo, Insightface, and ResNet are three promising models for crowd counting. Each of these models has its own strengths and weaknesses, and the team will now evaluate each model in more detail to determine which one is the best fit for this particular project.</w:t>
      </w:r>
    </w:p>
    <w:p w:rsidR="004C722C" w:rsidP="004C722C" w:rsidRDefault="004C722C" w14:paraId="09D4F87A" w14:textId="77777777"/>
    <w:p w:rsidR="004C722C" w:rsidP="004C722C" w:rsidRDefault="004C722C" w14:paraId="4A4D081B" w14:textId="77777777">
      <w:r>
        <w:t>Below are the examples of few images being tested for these three algorithms.</w:t>
      </w:r>
    </w:p>
    <w:p w:rsidR="004C722C" w:rsidP="004C722C" w:rsidRDefault="004C722C" w14:paraId="083CDEF6" w14:textId="77777777">
      <w:r>
        <w:t xml:space="preserve">                                                       </w:t>
      </w:r>
    </w:p>
    <w:p w:rsidR="004C722C" w:rsidP="004C722C" w:rsidRDefault="004C722C" w14:paraId="22422D1B" w14:textId="77777777">
      <w:r>
        <w:t xml:space="preserve">                                                               ResNet</w:t>
      </w:r>
    </w:p>
    <w:p w:rsidR="004C722C" w:rsidP="004C722C" w:rsidRDefault="004C722C" w14:paraId="5FC91EF4" w14:textId="77777777">
      <w:r>
        <w:rPr>
          <w:noProof/>
        </w:rPr>
        <w:drawing>
          <wp:inline distT="0" distB="0" distL="0" distR="0" wp14:anchorId="631673AE" wp14:editId="6F60BF70">
            <wp:extent cx="1803400" cy="2012950"/>
            <wp:effectExtent l="0" t="0" r="6350" b="6350"/>
            <wp:docPr id="60" name="Picture 60" descr="A group of people on a beac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group of people on a beach&#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1803400" cy="2012950"/>
                    </a:xfrm>
                    <a:prstGeom prst="rect">
                      <a:avLst/>
                    </a:prstGeom>
                  </pic:spPr>
                </pic:pic>
              </a:graphicData>
            </a:graphic>
          </wp:inline>
        </w:drawing>
      </w:r>
      <w:r>
        <w:rPr>
          <w:noProof/>
        </w:rPr>
        <w:drawing>
          <wp:inline distT="0" distB="0" distL="0" distR="0" wp14:anchorId="6D9D14BC" wp14:editId="3E31639D">
            <wp:extent cx="1974850" cy="2016125"/>
            <wp:effectExtent l="0" t="0" r="6350" b="3175"/>
            <wp:docPr id="62" name="Picture 62" descr="A picture containing outdoor, ground, beach,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outdoor, ground, beach, wa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974850" cy="2016125"/>
                    </a:xfrm>
                    <a:prstGeom prst="rect">
                      <a:avLst/>
                    </a:prstGeom>
                  </pic:spPr>
                </pic:pic>
              </a:graphicData>
            </a:graphic>
          </wp:inline>
        </w:drawing>
      </w:r>
      <w:r>
        <w:rPr>
          <w:noProof/>
        </w:rPr>
        <w:drawing>
          <wp:inline distT="0" distB="0" distL="0" distR="0" wp14:anchorId="07C7467F" wp14:editId="02E81C0E">
            <wp:extent cx="2057400" cy="2007870"/>
            <wp:effectExtent l="0" t="0" r="0" b="0"/>
            <wp:docPr id="63" name="Picture 63" descr="A picture containing ground, outdoor, natur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ground, outdoor, nature, wa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057400" cy="2007870"/>
                    </a:xfrm>
                    <a:prstGeom prst="rect">
                      <a:avLst/>
                    </a:prstGeom>
                  </pic:spPr>
                </pic:pic>
              </a:graphicData>
            </a:graphic>
          </wp:inline>
        </w:drawing>
      </w:r>
    </w:p>
    <w:p w:rsidR="004C722C" w:rsidP="004C722C" w:rsidRDefault="004C722C" w14:paraId="41B54EAE" w14:textId="77777777"/>
    <w:p w:rsidR="004C722C" w:rsidP="004C722C" w:rsidRDefault="004C722C" w14:paraId="63985375" w14:textId="77777777">
      <w:r>
        <w:t xml:space="preserve">                                                              Insightface</w:t>
      </w:r>
    </w:p>
    <w:p w:rsidR="004C722C" w:rsidP="004C722C" w:rsidRDefault="004C722C" w14:paraId="65C69F12" w14:textId="77777777">
      <w:r>
        <w:rPr>
          <w:noProof/>
        </w:rPr>
        <w:drawing>
          <wp:inline distT="0" distB="0" distL="0" distR="0" wp14:anchorId="1D88F51E" wp14:editId="2A3043F0">
            <wp:extent cx="1802130" cy="2011031"/>
            <wp:effectExtent l="0" t="0" r="762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7">
                      <a:extLst>
                        <a:ext uri="{28A0092B-C50C-407E-A947-70E740481C1C}">
                          <a14:useLocalDpi xmlns:a14="http://schemas.microsoft.com/office/drawing/2010/main" val="0"/>
                        </a:ext>
                      </a:extLst>
                    </a:blip>
                    <a:stretch>
                      <a:fillRect/>
                    </a:stretch>
                  </pic:blipFill>
                  <pic:spPr>
                    <a:xfrm>
                      <a:off x="0" y="0"/>
                      <a:ext cx="1814930" cy="2025314"/>
                    </a:xfrm>
                    <a:prstGeom prst="rect">
                      <a:avLst/>
                    </a:prstGeom>
                  </pic:spPr>
                </pic:pic>
              </a:graphicData>
            </a:graphic>
          </wp:inline>
        </w:drawing>
      </w:r>
      <w:r>
        <w:rPr>
          <w:noProof/>
        </w:rPr>
        <w:drawing>
          <wp:inline distT="0" distB="0" distL="0" distR="0" wp14:anchorId="18AB15F9" wp14:editId="7676A561">
            <wp:extent cx="1973960" cy="2011680"/>
            <wp:effectExtent l="0" t="0" r="762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8">
                      <a:extLst>
                        <a:ext uri="{28A0092B-C50C-407E-A947-70E740481C1C}">
                          <a14:useLocalDpi xmlns:a14="http://schemas.microsoft.com/office/drawing/2010/main" val="0"/>
                        </a:ext>
                      </a:extLst>
                    </a:blip>
                    <a:stretch>
                      <a:fillRect/>
                    </a:stretch>
                  </pic:blipFill>
                  <pic:spPr>
                    <a:xfrm>
                      <a:off x="0" y="0"/>
                      <a:ext cx="1980180" cy="2018019"/>
                    </a:xfrm>
                    <a:prstGeom prst="rect">
                      <a:avLst/>
                    </a:prstGeom>
                  </pic:spPr>
                </pic:pic>
              </a:graphicData>
            </a:graphic>
          </wp:inline>
        </w:drawing>
      </w:r>
      <w:r>
        <w:rPr>
          <w:noProof/>
        </w:rPr>
        <w:drawing>
          <wp:inline distT="0" distB="0" distL="0" distR="0" wp14:anchorId="40B375B8" wp14:editId="3FB7FADF">
            <wp:extent cx="2057176" cy="2005330"/>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9">
                      <a:extLst>
                        <a:ext uri="{28A0092B-C50C-407E-A947-70E740481C1C}">
                          <a14:useLocalDpi xmlns:a14="http://schemas.microsoft.com/office/drawing/2010/main" val="0"/>
                        </a:ext>
                      </a:extLst>
                    </a:blip>
                    <a:stretch>
                      <a:fillRect/>
                    </a:stretch>
                  </pic:blipFill>
                  <pic:spPr>
                    <a:xfrm>
                      <a:off x="0" y="0"/>
                      <a:ext cx="2062751" cy="2010765"/>
                    </a:xfrm>
                    <a:prstGeom prst="rect">
                      <a:avLst/>
                    </a:prstGeom>
                  </pic:spPr>
                </pic:pic>
              </a:graphicData>
            </a:graphic>
          </wp:inline>
        </w:drawing>
      </w:r>
    </w:p>
    <w:p w:rsidR="004C722C" w:rsidP="004C722C" w:rsidRDefault="004C722C" w14:paraId="0FD16124" w14:textId="77777777"/>
    <w:p w:rsidR="004C722C" w:rsidP="004C722C" w:rsidRDefault="004C722C" w14:paraId="6E884F42" w14:textId="77777777">
      <w:r>
        <w:t xml:space="preserve">                                                                       YoLo</w:t>
      </w:r>
    </w:p>
    <w:p w:rsidR="004C722C" w:rsidP="004C722C" w:rsidRDefault="004C722C" w14:paraId="7E55851E" w14:textId="77777777">
      <w:r>
        <w:rPr>
          <w:noProof/>
        </w:rPr>
        <w:drawing>
          <wp:inline distT="0" distB="0" distL="0" distR="0" wp14:anchorId="10200D7D" wp14:editId="38B22B09">
            <wp:extent cx="1802717" cy="1998980"/>
            <wp:effectExtent l="0" t="0" r="762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20">
                      <a:extLst>
                        <a:ext uri="{28A0092B-C50C-407E-A947-70E740481C1C}">
                          <a14:useLocalDpi xmlns:a14="http://schemas.microsoft.com/office/drawing/2010/main" val="0"/>
                        </a:ext>
                      </a:extLst>
                    </a:blip>
                    <a:stretch>
                      <a:fillRect/>
                    </a:stretch>
                  </pic:blipFill>
                  <pic:spPr>
                    <a:xfrm>
                      <a:off x="0" y="0"/>
                      <a:ext cx="1812822" cy="2010185"/>
                    </a:xfrm>
                    <a:prstGeom prst="rect">
                      <a:avLst/>
                    </a:prstGeom>
                  </pic:spPr>
                </pic:pic>
              </a:graphicData>
            </a:graphic>
          </wp:inline>
        </w:drawing>
      </w:r>
      <w:r>
        <w:rPr>
          <w:noProof/>
        </w:rPr>
        <w:drawing>
          <wp:inline distT="0" distB="0" distL="0" distR="0" wp14:anchorId="2629BBB5" wp14:editId="2A12D484">
            <wp:extent cx="1973960" cy="2011680"/>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21">
                      <a:extLst>
                        <a:ext uri="{28A0092B-C50C-407E-A947-70E740481C1C}">
                          <a14:useLocalDpi xmlns:a14="http://schemas.microsoft.com/office/drawing/2010/main" val="0"/>
                        </a:ext>
                      </a:extLst>
                    </a:blip>
                    <a:stretch>
                      <a:fillRect/>
                    </a:stretch>
                  </pic:blipFill>
                  <pic:spPr>
                    <a:xfrm>
                      <a:off x="0" y="0"/>
                      <a:ext cx="1979037" cy="2016854"/>
                    </a:xfrm>
                    <a:prstGeom prst="rect">
                      <a:avLst/>
                    </a:prstGeom>
                  </pic:spPr>
                </pic:pic>
              </a:graphicData>
            </a:graphic>
          </wp:inline>
        </w:drawing>
      </w:r>
      <w:r>
        <w:rPr>
          <w:noProof/>
        </w:rPr>
        <w:drawing>
          <wp:inline distT="0" distB="0" distL="0" distR="0" wp14:anchorId="2F6F838D" wp14:editId="64168985">
            <wp:extent cx="2057176" cy="2018030"/>
            <wp:effectExtent l="0" t="0" r="635"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22">
                      <a:extLst>
                        <a:ext uri="{28A0092B-C50C-407E-A947-70E740481C1C}">
                          <a14:useLocalDpi xmlns:a14="http://schemas.microsoft.com/office/drawing/2010/main" val="0"/>
                        </a:ext>
                      </a:extLst>
                    </a:blip>
                    <a:stretch>
                      <a:fillRect/>
                    </a:stretch>
                  </pic:blipFill>
                  <pic:spPr>
                    <a:xfrm>
                      <a:off x="0" y="0"/>
                      <a:ext cx="2062751" cy="2023499"/>
                    </a:xfrm>
                    <a:prstGeom prst="rect">
                      <a:avLst/>
                    </a:prstGeom>
                  </pic:spPr>
                </pic:pic>
              </a:graphicData>
            </a:graphic>
          </wp:inline>
        </w:drawing>
      </w:r>
    </w:p>
    <w:p w:rsidR="004C722C" w:rsidP="004C722C" w:rsidRDefault="004C722C" w14:paraId="31E0D0B4" w14:textId="77777777"/>
    <w:p w:rsidR="004C722C" w:rsidP="004C722C" w:rsidRDefault="004C722C" w14:paraId="18B34629" w14:textId="77777777">
      <w:r w:rsidRPr="00565C07">
        <w:t>Due to the variability of crowd counting scenarios, it can be challenging to determine which model is the most accurate without a significant amount of data to compare. To address this issue, the team decided to create a model to test the accuracy of all the models on each image separately. This model is designed to output an accuracy matrix, which will provide a comprehensive evaluation of the performance of each model.</w:t>
      </w:r>
    </w:p>
    <w:p w:rsidR="004C722C" w:rsidP="004C722C" w:rsidRDefault="004C722C" w14:paraId="30975249" w14:textId="77777777"/>
    <w:p w:rsidR="004C722C" w:rsidP="004C722C" w:rsidRDefault="004C722C" w14:paraId="383C879F" w14:textId="77777777">
      <w:r w:rsidRPr="00565C07">
        <w:t>The accuracy matrix will consist of a comparison of the results of each crowd counting model against the actual number of people in each image. This will allow the team to see the performance of each model in a more detailed manner and to identify any strengths or weaknesses of each model. The accuracy matrix will provide a comprehensive evaluation of the performance of each model, making it easier to determine which model is the most accurate for a given crowd counting scenario</w:t>
      </w:r>
      <w:r>
        <w:t>.</w:t>
      </w:r>
    </w:p>
    <w:p w:rsidR="004C722C" w:rsidP="004C722C" w:rsidRDefault="004C722C" w14:paraId="052BB515" w14:textId="77777777"/>
    <w:p w:rsidR="004C722C" w:rsidP="004C722C" w:rsidRDefault="004C722C" w14:paraId="78CEA3B1" w14:textId="77777777">
      <w:r w:rsidRPr="00565C07">
        <w:t>In this way, the team will be able to better understand the performance of each model and make an informed decision about which model to use for the final implementation. By generating an accuracy matrix, the team aims to overcome the difficulties associated with comparing the performance of different crowd counting models and to ensure that the final implementation is based on the most accurate model available.</w:t>
      </w:r>
      <w:r>
        <w:t xml:space="preserve"> Below is the example of the accuracy matrix.</w:t>
      </w:r>
    </w:p>
    <w:p w:rsidR="004C722C" w:rsidP="004C722C" w:rsidRDefault="004C722C" w14:paraId="2A6ABEEE" w14:textId="77777777">
      <w:pPr>
        <w:jc w:val="center"/>
      </w:pPr>
      <w:r w:rsidRPr="00647AA4">
        <w:rPr>
          <w:noProof/>
        </w:rPr>
        <w:drawing>
          <wp:inline distT="0" distB="0" distL="0" distR="0" wp14:anchorId="4FA6903A" wp14:editId="43F7E3E7">
            <wp:extent cx="2791460" cy="3346450"/>
            <wp:effectExtent l="0" t="0" r="8890" b="6350"/>
            <wp:docPr id="70" name="Picture 70" descr="A picture containing calendar&#10;&#10;Description automatically generated">
              <a:extLst xmlns:a="http://schemas.openxmlformats.org/drawingml/2006/main">
                <a:ext uri="{FF2B5EF4-FFF2-40B4-BE49-F238E27FC236}">
                  <a16:creationId xmlns:a16="http://schemas.microsoft.com/office/drawing/2014/main" id="{F77628C7-0DD0-923D-A9C6-FA60350400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picture containing calendar&#10;&#10;Description automatically generated">
                      <a:extLst>
                        <a:ext uri="{FF2B5EF4-FFF2-40B4-BE49-F238E27FC236}">
                          <a16:creationId xmlns:a16="http://schemas.microsoft.com/office/drawing/2014/main" id="{F77628C7-0DD0-923D-A9C6-FA6035040086}"/>
                        </a:ext>
                      </a:extLst>
                    </pic:cNvPr>
                    <pic:cNvPicPr>
                      <a:picLocks noChangeAspect="1"/>
                    </pic:cNvPicPr>
                  </pic:nvPicPr>
                  <pic:blipFill>
                    <a:blip r:embed="rId23"/>
                    <a:stretch>
                      <a:fillRect/>
                    </a:stretch>
                  </pic:blipFill>
                  <pic:spPr>
                    <a:xfrm>
                      <a:off x="0" y="0"/>
                      <a:ext cx="2791907" cy="3346986"/>
                    </a:xfrm>
                    <a:prstGeom prst="rect">
                      <a:avLst/>
                    </a:prstGeom>
                  </pic:spPr>
                </pic:pic>
              </a:graphicData>
            </a:graphic>
          </wp:inline>
        </w:drawing>
      </w:r>
    </w:p>
    <w:p w:rsidR="004C722C" w:rsidP="004C722C" w:rsidRDefault="004C722C" w14:paraId="5C2B6D3A" w14:textId="77777777">
      <w:r w:rsidRPr="00647AA4">
        <w:lastRenderedPageBreak/>
        <w:t>To further improve the accuracy of the crowd counting models, the team has decided to introduce a new phase into the model that involves image classification. Instead of relying on a single model, the team's idea is to use all the models and achieve a higher level of accuracy. To achieve this, the team has added a classification stage in between the existing model.</w:t>
      </w:r>
    </w:p>
    <w:p w:rsidR="004C722C" w:rsidP="004C722C" w:rsidRDefault="004C722C" w14:paraId="090A2FD4" w14:textId="77777777"/>
    <w:p w:rsidR="004C722C" w:rsidP="004C722C" w:rsidRDefault="004C722C" w14:paraId="66D97EC0" w14:textId="77777777">
      <w:r w:rsidRPr="00FD0014">
        <w:t>This new stage takes the accuracy matrix and annotated images as input, and classifies the images into different categories. This allows the team to better understand the characteristics of each image and to choose the most appropriate model for each particular scenario. By incorporating image classification into the model, the team aims to improve the overall accuracy of the crowd counting models by making use of the strengths of multiple models.</w:t>
      </w:r>
    </w:p>
    <w:p w:rsidR="004C722C" w:rsidP="004C722C" w:rsidRDefault="004C722C" w14:paraId="40E0886E" w14:textId="77777777"/>
    <w:p w:rsidR="004C722C" w:rsidP="004C722C" w:rsidRDefault="004C722C" w14:paraId="00DEC765" w14:textId="77777777">
      <w:r w:rsidRPr="00FD0014">
        <w:t>The matrix that compares the accuracy of all the models for all the algorithms will provide the best model for every image. This will allow the team to see the performance of each model in a more detailed manner and to identify any strengths or weaknesses of each model. The classification stage, combined with the accuracy matrix, will provide a comprehensive evaluation of the performance of each model, making it easier to determine which model is the most accurate for a given crowd counting scenario.</w:t>
      </w:r>
      <w:r>
        <w:t xml:space="preserve"> </w:t>
      </w:r>
    </w:p>
    <w:p w:rsidR="004C722C" w:rsidP="004C722C" w:rsidRDefault="004C722C" w14:paraId="7D942296" w14:textId="77777777"/>
    <w:p w:rsidR="004C722C" w:rsidP="004C722C" w:rsidRDefault="004C722C" w14:paraId="36FFDDD6" w14:textId="77777777">
      <w:r w:rsidRPr="00FD0014">
        <w:t>In conclusion, the team has introduced a new image classification phase into the model to further improve the accuracy of the crowd counting models. By using multiple models and incorporating image classification, the team aims to achieve a higher level of accuracy and to provide the best results possible for the final implementation.</w:t>
      </w:r>
      <w:r>
        <w:t xml:space="preserve"> </w:t>
      </w:r>
    </w:p>
    <w:p w:rsidR="004C722C" w:rsidP="004C722C" w:rsidRDefault="004C722C" w14:paraId="10EE3E2D" w14:textId="77777777"/>
    <w:p w:rsidR="004C722C" w:rsidP="004C722C" w:rsidRDefault="004C722C" w14:paraId="1ED3F940" w14:textId="77777777">
      <w:r>
        <w:lastRenderedPageBreak/>
        <w:t xml:space="preserve">Now, for the classification model we had three potential models CSRNet, DenseNet, RCNN. Below are the accuracy we got for all three models. </w:t>
      </w:r>
    </w:p>
    <w:p w:rsidR="004C722C" w:rsidP="004C722C" w:rsidRDefault="004C722C" w14:paraId="450DC8DE" w14:textId="77777777">
      <w:r>
        <w:t>CSRNet</w:t>
      </w:r>
    </w:p>
    <w:p w:rsidR="004C722C" w:rsidP="004C722C" w:rsidRDefault="004C722C" w14:paraId="3CDFC477" w14:textId="77777777">
      <w:r w:rsidRPr="00AD5913">
        <w:rPr>
          <w:noProof/>
        </w:rPr>
        <w:drawing>
          <wp:inline distT="0" distB="0" distL="0" distR="0" wp14:anchorId="17EEDECD" wp14:editId="41E615B2">
            <wp:extent cx="5224780" cy="2152650"/>
            <wp:effectExtent l="0" t="0" r="0" b="0"/>
            <wp:docPr id="72" name="Picture 72" descr="Graphical user interface, text, application&#10;&#10;Description automatically generated">
              <a:extLst xmlns:a="http://schemas.openxmlformats.org/drawingml/2006/main">
                <a:ext uri="{FF2B5EF4-FFF2-40B4-BE49-F238E27FC236}">
                  <a16:creationId xmlns:a16="http://schemas.microsoft.com/office/drawing/2014/main" id="{D53ED1E7-32F9-4650-FD7D-B1391D8C10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Graphical user interface, text, application&#10;&#10;Description automatically generated">
                      <a:extLst>
                        <a:ext uri="{FF2B5EF4-FFF2-40B4-BE49-F238E27FC236}">
                          <a16:creationId xmlns:a16="http://schemas.microsoft.com/office/drawing/2014/main" id="{D53ED1E7-32F9-4650-FD7D-B1391D8C10DE}"/>
                        </a:ext>
                      </a:extLst>
                    </pic:cNvPr>
                    <pic:cNvPicPr>
                      <a:picLocks noChangeAspect="1"/>
                    </pic:cNvPicPr>
                  </pic:nvPicPr>
                  <pic:blipFill rotWithShape="1">
                    <a:blip r:embed="rId24" cstate="hqprint">
                      <a:extLst>
                        <a:ext uri="{28A0092B-C50C-407E-A947-70E740481C1C}">
                          <a14:useLocalDpi xmlns:a14="http://schemas.microsoft.com/office/drawing/2010/main"/>
                        </a:ext>
                      </a:extLst>
                    </a:blip>
                    <a:srcRect t="11943"/>
                    <a:stretch/>
                  </pic:blipFill>
                  <pic:spPr bwMode="auto">
                    <a:xfrm>
                      <a:off x="0" y="0"/>
                      <a:ext cx="5226346" cy="2153295"/>
                    </a:xfrm>
                    <a:prstGeom prst="rect">
                      <a:avLst/>
                    </a:prstGeom>
                    <a:ln>
                      <a:noFill/>
                    </a:ln>
                    <a:extLst>
                      <a:ext uri="{53640926-AAD7-44D8-BBD7-CCE9431645EC}">
                        <a14:shadowObscured xmlns:a14="http://schemas.microsoft.com/office/drawing/2010/main"/>
                      </a:ext>
                    </a:extLst>
                  </pic:spPr>
                </pic:pic>
              </a:graphicData>
            </a:graphic>
          </wp:inline>
        </w:drawing>
      </w:r>
    </w:p>
    <w:p w:rsidR="004C722C" w:rsidP="004C722C" w:rsidRDefault="004C722C" w14:paraId="6F80DE92" w14:textId="77777777">
      <w:r>
        <w:t>DenseNet</w:t>
      </w:r>
    </w:p>
    <w:p w:rsidR="004C722C" w:rsidP="004C722C" w:rsidRDefault="004C722C" w14:paraId="3DE782F9" w14:textId="77777777">
      <w:r w:rsidRPr="00AD5913">
        <w:rPr>
          <w:noProof/>
        </w:rPr>
        <w:drawing>
          <wp:inline distT="0" distB="0" distL="0" distR="0" wp14:anchorId="32DB227C" wp14:editId="1BC6BA34">
            <wp:extent cx="5242560" cy="1708150"/>
            <wp:effectExtent l="0" t="0" r="0" b="6350"/>
            <wp:docPr id="73" name="Picture 73" descr="Graphical user interface, text&#10;&#10;Description automatically generated">
              <a:extLst xmlns:a="http://schemas.openxmlformats.org/drawingml/2006/main">
                <a:ext uri="{FF2B5EF4-FFF2-40B4-BE49-F238E27FC236}">
                  <a16:creationId xmlns:a16="http://schemas.microsoft.com/office/drawing/2014/main" id="{B9F10694-7B3D-F702-0860-BA38181643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Graphical user interface, text&#10;&#10;Description automatically generated">
                      <a:extLst>
                        <a:ext uri="{FF2B5EF4-FFF2-40B4-BE49-F238E27FC236}">
                          <a16:creationId xmlns:a16="http://schemas.microsoft.com/office/drawing/2014/main" id="{B9F10694-7B3D-F702-0860-BA3818164362}"/>
                        </a:ext>
                      </a:extLst>
                    </pic:cNvPr>
                    <pic:cNvPicPr>
                      <a:picLocks noChangeAspect="1"/>
                    </pic:cNvPicPr>
                  </pic:nvPicPr>
                  <pic:blipFill rotWithShape="1">
                    <a:blip r:embed="rId25" cstate="hqprint">
                      <a:extLst>
                        <a:ext uri="{28A0092B-C50C-407E-A947-70E740481C1C}">
                          <a14:useLocalDpi xmlns:a14="http://schemas.microsoft.com/office/drawing/2010/main"/>
                        </a:ext>
                      </a:extLst>
                    </a:blip>
                    <a:srcRect/>
                    <a:stretch/>
                  </pic:blipFill>
                  <pic:spPr>
                    <a:xfrm>
                      <a:off x="0" y="0"/>
                      <a:ext cx="5292360" cy="1724376"/>
                    </a:xfrm>
                    <a:prstGeom prst="rect">
                      <a:avLst/>
                    </a:prstGeom>
                  </pic:spPr>
                </pic:pic>
              </a:graphicData>
            </a:graphic>
          </wp:inline>
        </w:drawing>
      </w:r>
    </w:p>
    <w:p w:rsidR="004C722C" w:rsidP="004C722C" w:rsidRDefault="004C722C" w14:paraId="75984EB7" w14:textId="77777777">
      <w:r>
        <w:t>RCNN</w:t>
      </w:r>
    </w:p>
    <w:p w:rsidR="004C722C" w:rsidP="004C722C" w:rsidRDefault="004C722C" w14:paraId="6F10AE86" w14:textId="77777777">
      <w:r w:rsidRPr="00614531">
        <w:rPr>
          <w:noProof/>
        </w:rPr>
        <w:drawing>
          <wp:inline distT="0" distB="0" distL="0" distR="0" wp14:anchorId="31E2177C" wp14:editId="49ABCB89">
            <wp:extent cx="5323840" cy="1981200"/>
            <wp:effectExtent l="0" t="0" r="0" b="0"/>
            <wp:docPr id="74" name="Picture 74" descr="Graphical user interface, text&#10;&#10;Description automatically generated">
              <a:extLst xmlns:a="http://schemas.openxmlformats.org/drawingml/2006/main">
                <a:ext uri="{FF2B5EF4-FFF2-40B4-BE49-F238E27FC236}">
                  <a16:creationId xmlns:a16="http://schemas.microsoft.com/office/drawing/2014/main" id="{583FFE59-2750-3267-6087-4A98678EC1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Graphical user interface, text&#10;&#10;Description automatically generated">
                      <a:extLst>
                        <a:ext uri="{FF2B5EF4-FFF2-40B4-BE49-F238E27FC236}">
                          <a16:creationId xmlns:a16="http://schemas.microsoft.com/office/drawing/2014/main" id="{583FFE59-2750-3267-6087-4A98678EC176}"/>
                        </a:ext>
                      </a:extLst>
                    </pic:cNvPr>
                    <pic:cNvPicPr>
                      <a:picLocks noChangeAspect="1"/>
                    </pic:cNvPicPr>
                  </pic:nvPicPr>
                  <pic:blipFill rotWithShape="1">
                    <a:blip r:embed="rId26" cstate="hqprint">
                      <a:extLst>
                        <a:ext uri="{28A0092B-C50C-407E-A947-70E740481C1C}">
                          <a14:useLocalDpi xmlns:a14="http://schemas.microsoft.com/office/drawing/2010/main"/>
                        </a:ext>
                      </a:extLst>
                    </a:blip>
                    <a:srcRect/>
                    <a:stretch/>
                  </pic:blipFill>
                  <pic:spPr>
                    <a:xfrm>
                      <a:off x="0" y="0"/>
                      <a:ext cx="5323840" cy="1981200"/>
                    </a:xfrm>
                    <a:prstGeom prst="rect">
                      <a:avLst/>
                    </a:prstGeom>
                  </pic:spPr>
                </pic:pic>
              </a:graphicData>
            </a:graphic>
          </wp:inline>
        </w:drawing>
      </w:r>
    </w:p>
    <w:p w:rsidR="004C722C" w:rsidP="004C722C" w:rsidRDefault="004C722C" w14:paraId="6E04482F" w14:textId="77777777">
      <w:r>
        <w:lastRenderedPageBreak/>
        <w:t xml:space="preserve">As we can see Densenet gave 94% accuracy after training the model on custom dataset and the accuracy matrix. </w:t>
      </w:r>
    </w:p>
    <w:p w:rsidR="004C722C" w:rsidP="004C722C" w:rsidRDefault="004C722C" w14:paraId="35521681" w14:textId="77777777"/>
    <w:p w:rsidR="004C722C" w:rsidP="004C722C" w:rsidRDefault="004C722C" w14:paraId="29362E34" w14:textId="77777777">
      <w:r>
        <w:t xml:space="preserve">At this stage the client were able to anonymize around 16,000 images and provided us. We were successfully able to annotate about 800 images after 72 hours of manual work. Using which we have trained the model again and tested it. Where we encountered some bad cases. Which we generalized as error classes. </w:t>
      </w:r>
    </w:p>
    <w:p w:rsidRPr="00461552" w:rsidR="004C722C" w:rsidP="004C722C" w:rsidRDefault="004C722C" w14:paraId="1E97447A" w14:textId="77777777">
      <w:pPr>
        <w:rPr>
          <w:lang w:val="en-CA"/>
        </w:rPr>
      </w:pPr>
    </w:p>
    <w:p w:rsidRPr="00461552" w:rsidR="004C722C" w:rsidP="004C722C" w:rsidRDefault="004C722C" w14:paraId="2C2AD004" w14:textId="77777777">
      <w:pPr>
        <w:rPr>
          <w:lang w:val="en-CA"/>
        </w:rPr>
      </w:pPr>
      <w:r w:rsidRPr="00461552">
        <w:t>P0: wave, birds, ground, sky</w:t>
      </w:r>
    </w:p>
    <w:p w:rsidRPr="00461552" w:rsidR="004C722C" w:rsidP="004C722C" w:rsidRDefault="004C722C" w14:paraId="017AFF2D" w14:textId="77777777">
      <w:pPr>
        <w:rPr>
          <w:lang w:val="en-CA"/>
        </w:rPr>
      </w:pPr>
      <w:r w:rsidRPr="00461552">
        <w:t>P1: dogs, chairs, dead-wood bringing by the storm</w:t>
      </w:r>
    </w:p>
    <w:p w:rsidR="004C722C" w:rsidP="004C722C" w:rsidRDefault="004C722C" w14:paraId="669C0D07" w14:textId="77777777">
      <w:pPr>
        <w:rPr>
          <w:lang w:val="en-CA"/>
        </w:rPr>
      </w:pPr>
      <w:r w:rsidRPr="00461552">
        <w:t>P2: rare cases, will be postponed</w:t>
      </w:r>
    </w:p>
    <w:p w:rsidR="004C722C" w:rsidP="004C722C" w:rsidRDefault="004C722C" w14:paraId="0BACC1C7" w14:textId="77777777">
      <w:pPr>
        <w:rPr>
          <w:lang w:val="en-CA"/>
        </w:rPr>
      </w:pPr>
    </w:p>
    <w:p w:rsidR="004C722C" w:rsidP="004C722C" w:rsidRDefault="004C722C" w14:paraId="7D92B460" w14:textId="77777777">
      <w:pPr>
        <w:rPr>
          <w:lang w:val="en-CA"/>
        </w:rPr>
      </w:pPr>
      <w:r>
        <w:rPr>
          <w:lang w:val="en-CA"/>
        </w:rPr>
        <w:t>Next phase was to find solutions to overcome these bad cases. One potential solution was to train the model on more images including bad cases. After trying this solution we were able to eliminate most of the bad cases. Some of the examples of bad cases are shown in below images.</w:t>
      </w:r>
    </w:p>
    <w:p w:rsidR="004C722C" w:rsidP="004C722C" w:rsidRDefault="004C722C" w14:paraId="001EB2DA" w14:textId="77777777">
      <w:pPr>
        <w:rPr>
          <w:lang w:val="en-CA"/>
        </w:rPr>
      </w:pPr>
      <w:r w:rsidRPr="00874AA6">
        <w:rPr>
          <w:noProof/>
          <w:lang w:val="en-CA"/>
        </w:rPr>
        <w:drawing>
          <wp:inline distT="0" distB="0" distL="0" distR="0" wp14:anchorId="5EAC184A" wp14:editId="0B2CC0B4">
            <wp:extent cx="5988050" cy="24765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88050" cy="2476500"/>
                    </a:xfrm>
                    <a:prstGeom prst="rect">
                      <a:avLst/>
                    </a:prstGeom>
                  </pic:spPr>
                </pic:pic>
              </a:graphicData>
            </a:graphic>
          </wp:inline>
        </w:drawing>
      </w:r>
    </w:p>
    <w:p w:rsidR="004C722C" w:rsidP="004C722C" w:rsidRDefault="004C722C" w14:paraId="34BFFEEE" w14:textId="77777777">
      <w:pPr>
        <w:rPr>
          <w:lang w:val="en-CA"/>
        </w:rPr>
      </w:pPr>
      <w:r w:rsidRPr="00874AA6">
        <w:rPr>
          <w:noProof/>
        </w:rPr>
        <w:lastRenderedPageBreak/>
        <w:drawing>
          <wp:inline distT="0" distB="0" distL="0" distR="0" wp14:anchorId="4EE9697E" wp14:editId="6B80F823">
            <wp:extent cx="5829300" cy="2800350"/>
            <wp:effectExtent l="0" t="0" r="0" b="0"/>
            <wp:docPr id="76" name="Picture 76">
              <a:extLst xmlns:a="http://schemas.openxmlformats.org/drawingml/2006/main">
                <a:ext uri="{FF2B5EF4-FFF2-40B4-BE49-F238E27FC236}">
                  <a16:creationId xmlns:a16="http://schemas.microsoft.com/office/drawing/2014/main" id="{0E4B8520-5B74-D1EA-EE6D-0E0D596CDF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0E4B8520-5B74-D1EA-EE6D-0E0D596CDF24}"/>
                        </a:ext>
                      </a:extLst>
                    </pic:cNvPr>
                    <pic:cNvPicPr>
                      <a:picLocks noChangeAspect="1"/>
                    </pic:cNvPicPr>
                  </pic:nvPicPr>
                  <pic:blipFill>
                    <a:blip r:embed="rId28"/>
                    <a:stretch>
                      <a:fillRect/>
                    </a:stretch>
                  </pic:blipFill>
                  <pic:spPr>
                    <a:xfrm>
                      <a:off x="0" y="0"/>
                      <a:ext cx="5829623" cy="2800505"/>
                    </a:xfrm>
                    <a:prstGeom prst="rect">
                      <a:avLst/>
                    </a:prstGeom>
                  </pic:spPr>
                </pic:pic>
              </a:graphicData>
            </a:graphic>
          </wp:inline>
        </w:drawing>
      </w:r>
    </w:p>
    <w:p w:rsidR="004C722C" w:rsidP="004C722C" w:rsidRDefault="004C722C" w14:paraId="44A3D0F8" w14:textId="77777777">
      <w:pPr>
        <w:rPr>
          <w:lang w:val="en-CA"/>
        </w:rPr>
      </w:pPr>
    </w:p>
    <w:p w:rsidRPr="003043ED" w:rsidR="00010399" w:rsidP="00156045" w:rsidRDefault="004C722C" w14:paraId="6049D5BD" w14:textId="7441F1E7">
      <w:pPr>
        <w:rPr>
          <w:lang w:val="en-CA"/>
        </w:rPr>
      </w:pPr>
      <w:r>
        <w:rPr>
          <w:lang w:val="en-CA"/>
        </w:rPr>
        <w:t>In these images we can see birds and tiny rock being predicted as person. And the very last phase testing the accuracy of final model.</w:t>
      </w:r>
    </w:p>
    <w:p w:rsidR="00D67ACC" w:rsidP="001934E4" w:rsidRDefault="00D67ACC" w14:paraId="627F63AB" w14:textId="344BA5F3">
      <w:pPr>
        <w:pStyle w:val="Heading2"/>
        <w:ind w:firstLine="0"/>
        <w:rPr>
          <w:b w:val="0"/>
          <w:sz w:val="24"/>
          <w:szCs w:val="24"/>
        </w:rPr>
      </w:pPr>
      <w:r>
        <w:rPr>
          <w:b w:val="0"/>
          <w:sz w:val="24"/>
          <w:szCs w:val="24"/>
        </w:rPr>
        <w:t xml:space="preserve"> </w:t>
      </w:r>
    </w:p>
    <w:p w:rsidR="002D1E89" w:rsidP="00A439C7" w:rsidRDefault="00010399" w14:paraId="54C8182B" w14:textId="65096C5A">
      <w:pPr>
        <w:pStyle w:val="Heading2"/>
        <w:numPr>
          <w:ilvl w:val="1"/>
          <w:numId w:val="2"/>
        </w:numPr>
        <w:rPr>
          <w:bCs/>
        </w:rPr>
      </w:pPr>
      <w:r w:rsidRPr="00B97D97">
        <w:rPr>
          <w:bCs/>
        </w:rPr>
        <w:t xml:space="preserve">System testing and </w:t>
      </w:r>
      <w:r w:rsidRPr="00B97D97" w:rsidR="00B97D97">
        <w:rPr>
          <w:bCs/>
        </w:rPr>
        <w:t>results</w:t>
      </w:r>
      <w:r w:rsidRPr="00B97D97" w:rsidR="002D1E89">
        <w:rPr>
          <w:bCs/>
        </w:rPr>
        <w:t>:</w:t>
      </w:r>
      <w:r w:rsidRPr="00B97D97" w:rsidR="00646F9B">
        <w:rPr>
          <w:bCs/>
        </w:rPr>
        <w:t xml:space="preserve"> </w:t>
      </w:r>
    </w:p>
    <w:p w:rsidRPr="00B97D97" w:rsidR="00287D87" w:rsidP="00942A48" w:rsidRDefault="00287D87" w14:paraId="4318F573" w14:textId="57A07EA9">
      <w:pPr>
        <w:pStyle w:val="Heading2"/>
        <w:ind w:firstLine="0"/>
        <w:rPr>
          <w:bCs/>
        </w:rPr>
      </w:pPr>
      <w:r w:rsidRPr="00B97D97">
        <w:rPr>
          <w:b w:val="0"/>
          <w:sz w:val="24"/>
          <w:szCs w:val="24"/>
        </w:rPr>
        <w:t>Below is the accuracy graph of two models, train18 and train31. Train 18 is the model before</w:t>
      </w:r>
      <w:r w:rsidR="00942A48">
        <w:rPr>
          <w:b w:val="0"/>
          <w:sz w:val="24"/>
          <w:szCs w:val="24"/>
        </w:rPr>
        <w:t xml:space="preserve"> </w:t>
      </w:r>
      <w:r w:rsidRPr="00B97D97">
        <w:rPr>
          <w:b w:val="0"/>
          <w:sz w:val="24"/>
          <w:szCs w:val="24"/>
        </w:rPr>
        <w:t xml:space="preserve">configuring bad cases while train31 is the final model. </w:t>
      </w:r>
    </w:p>
    <w:p w:rsidR="00287D87" w:rsidP="00287D87" w:rsidRDefault="00287D87" w14:paraId="2F8D17D1" w14:textId="77777777">
      <w:pPr>
        <w:pStyle w:val="Heading2"/>
        <w:ind w:firstLine="0"/>
        <w:jc w:val="left"/>
        <w:rPr>
          <w:b w:val="0"/>
          <w:sz w:val="24"/>
          <w:szCs w:val="24"/>
        </w:rPr>
      </w:pPr>
      <w:r w:rsidRPr="00646F9B">
        <w:rPr>
          <w:b w:val="0"/>
          <w:noProof/>
          <w:sz w:val="24"/>
          <w:szCs w:val="24"/>
        </w:rPr>
        <w:lastRenderedPageBreak/>
        <w:drawing>
          <wp:inline distT="0" distB="0" distL="0" distR="0" wp14:anchorId="6A22E13E" wp14:editId="5727EF00">
            <wp:extent cx="5971540" cy="2738120"/>
            <wp:effectExtent l="0" t="0" r="0" b="5080"/>
            <wp:docPr id="77" name="Picture 77" descr="Chart, line chart&#10;&#10;Description automatically generated">
              <a:extLst xmlns:a="http://schemas.openxmlformats.org/drawingml/2006/main">
                <a:ext uri="{FF2B5EF4-FFF2-40B4-BE49-F238E27FC236}">
                  <a16:creationId xmlns:a16="http://schemas.microsoft.com/office/drawing/2014/main" id="{871633D6-5908-2AEF-AC80-0E4C5BF1AB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Chart, line chart&#10;&#10;Description automatically generated">
                      <a:extLst>
                        <a:ext uri="{FF2B5EF4-FFF2-40B4-BE49-F238E27FC236}">
                          <a16:creationId xmlns:a16="http://schemas.microsoft.com/office/drawing/2014/main" id="{871633D6-5908-2AEF-AC80-0E4C5BF1AB6F}"/>
                        </a:ext>
                      </a:extLst>
                    </pic:cNvPr>
                    <pic:cNvPicPr>
                      <a:picLocks noChangeAspect="1"/>
                    </pic:cNvPicPr>
                  </pic:nvPicPr>
                  <pic:blipFill>
                    <a:blip r:embed="rId29"/>
                    <a:stretch>
                      <a:fillRect/>
                    </a:stretch>
                  </pic:blipFill>
                  <pic:spPr>
                    <a:xfrm>
                      <a:off x="0" y="0"/>
                      <a:ext cx="5971540" cy="2738120"/>
                    </a:xfrm>
                    <a:prstGeom prst="rect">
                      <a:avLst/>
                    </a:prstGeom>
                  </pic:spPr>
                </pic:pic>
              </a:graphicData>
            </a:graphic>
          </wp:inline>
        </w:drawing>
      </w:r>
    </w:p>
    <w:p w:rsidR="00287D87" w:rsidP="00287D87" w:rsidRDefault="00287D87" w14:paraId="52D77B00" w14:textId="77777777">
      <w:pPr>
        <w:pStyle w:val="Heading2"/>
        <w:ind w:firstLine="0"/>
        <w:jc w:val="left"/>
        <w:rPr>
          <w:b w:val="0"/>
          <w:sz w:val="24"/>
          <w:szCs w:val="24"/>
        </w:rPr>
      </w:pPr>
    </w:p>
    <w:p w:rsidR="00287D87" w:rsidP="00287D87" w:rsidRDefault="00287D87" w14:paraId="2F96932E" w14:textId="77777777">
      <w:pPr>
        <w:pStyle w:val="Heading2"/>
        <w:ind w:firstLine="0"/>
        <w:jc w:val="left"/>
        <w:rPr>
          <w:b w:val="0"/>
          <w:sz w:val="24"/>
          <w:szCs w:val="24"/>
        </w:rPr>
      </w:pPr>
      <w:r>
        <w:rPr>
          <w:b w:val="0"/>
          <w:sz w:val="24"/>
          <w:szCs w:val="24"/>
        </w:rPr>
        <w:t>Also, We have evaluated the average accuracy in different crowd density to get a accurate, numeric accuracy of the model.</w:t>
      </w:r>
    </w:p>
    <w:tbl>
      <w:tblPr>
        <w:tblStyle w:val="GridTable4"/>
        <w:tblW w:w="0" w:type="auto"/>
        <w:tblLook w:val="04A0" w:firstRow="1" w:lastRow="0" w:firstColumn="1" w:lastColumn="0" w:noHBand="0" w:noVBand="1"/>
      </w:tblPr>
      <w:tblGrid>
        <w:gridCol w:w="2348"/>
        <w:gridCol w:w="2348"/>
        <w:gridCol w:w="2349"/>
        <w:gridCol w:w="2349"/>
      </w:tblGrid>
      <w:tr w:rsidR="00287D87" w:rsidTr="00077130" w14:paraId="1878992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rsidR="00287D87" w:rsidP="00287D87" w:rsidRDefault="00287D87" w14:paraId="3E991FEE" w14:textId="77777777">
            <w:pPr>
              <w:pStyle w:val="Heading2"/>
              <w:ind w:left="0" w:firstLine="0"/>
              <w:jc w:val="left"/>
              <w:rPr>
                <w:b/>
                <w:sz w:val="24"/>
                <w:szCs w:val="24"/>
              </w:rPr>
            </w:pPr>
            <w:r>
              <w:rPr>
                <w:b/>
                <w:sz w:val="24"/>
                <w:szCs w:val="24"/>
              </w:rPr>
              <w:t>People in image</w:t>
            </w:r>
          </w:p>
        </w:tc>
        <w:tc>
          <w:tcPr>
            <w:tcW w:w="2348" w:type="dxa"/>
          </w:tcPr>
          <w:p w:rsidR="00287D87" w:rsidP="00287D87" w:rsidRDefault="00287D87" w14:paraId="136ACD99" w14:textId="77777777">
            <w:pPr>
              <w:pStyle w:val="Heading2"/>
              <w:ind w:left="0" w:firstLine="0"/>
              <w:jc w:val="left"/>
              <w:cnfStyle w:val="100000000000" w:firstRow="1" w:lastRow="0" w:firstColumn="0" w:lastColumn="0" w:oddVBand="0" w:evenVBand="0" w:oddHBand="0" w:evenHBand="0" w:firstRowFirstColumn="0" w:firstRowLastColumn="0" w:lastRowFirstColumn="0" w:lastRowLastColumn="0"/>
              <w:rPr>
                <w:b/>
                <w:sz w:val="24"/>
                <w:szCs w:val="24"/>
              </w:rPr>
            </w:pPr>
            <w:r>
              <w:rPr>
                <w:b/>
                <w:sz w:val="24"/>
                <w:szCs w:val="24"/>
              </w:rPr>
              <w:t>Ground truth</w:t>
            </w:r>
          </w:p>
        </w:tc>
        <w:tc>
          <w:tcPr>
            <w:tcW w:w="2349" w:type="dxa"/>
          </w:tcPr>
          <w:p w:rsidR="00287D87" w:rsidP="00287D87" w:rsidRDefault="00287D87" w14:paraId="035E1BC9" w14:textId="77777777">
            <w:pPr>
              <w:pStyle w:val="Heading2"/>
              <w:ind w:left="0" w:firstLine="0"/>
              <w:jc w:val="left"/>
              <w:cnfStyle w:val="100000000000" w:firstRow="1" w:lastRow="0" w:firstColumn="0" w:lastColumn="0" w:oddVBand="0" w:evenVBand="0" w:oddHBand="0" w:evenHBand="0" w:firstRowFirstColumn="0" w:firstRowLastColumn="0" w:lastRowFirstColumn="0" w:lastRowLastColumn="0"/>
              <w:rPr>
                <w:b/>
                <w:sz w:val="24"/>
                <w:szCs w:val="24"/>
              </w:rPr>
            </w:pPr>
            <w:r>
              <w:rPr>
                <w:b/>
                <w:sz w:val="24"/>
                <w:szCs w:val="24"/>
              </w:rPr>
              <w:t>Prediction</w:t>
            </w:r>
          </w:p>
        </w:tc>
        <w:tc>
          <w:tcPr>
            <w:tcW w:w="2349" w:type="dxa"/>
          </w:tcPr>
          <w:p w:rsidR="00287D87" w:rsidP="00287D87" w:rsidRDefault="00287D87" w14:paraId="4C5CA025" w14:textId="77777777">
            <w:pPr>
              <w:pStyle w:val="Heading2"/>
              <w:ind w:left="0" w:firstLine="0"/>
              <w:jc w:val="left"/>
              <w:cnfStyle w:val="100000000000" w:firstRow="1" w:lastRow="0" w:firstColumn="0" w:lastColumn="0" w:oddVBand="0" w:evenVBand="0" w:oddHBand="0" w:evenHBand="0" w:firstRowFirstColumn="0" w:firstRowLastColumn="0" w:lastRowFirstColumn="0" w:lastRowLastColumn="0"/>
              <w:rPr>
                <w:b/>
                <w:sz w:val="24"/>
                <w:szCs w:val="24"/>
              </w:rPr>
            </w:pPr>
            <w:r>
              <w:rPr>
                <w:b/>
                <w:sz w:val="24"/>
                <w:szCs w:val="24"/>
              </w:rPr>
              <w:t>Accuracy</w:t>
            </w:r>
          </w:p>
        </w:tc>
      </w:tr>
      <w:tr w:rsidR="00287D87" w:rsidTr="00077130" w14:paraId="579B7AD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rsidR="00287D87" w:rsidP="00287D87" w:rsidRDefault="00287D87" w14:paraId="6597AA8E" w14:textId="77777777">
            <w:pPr>
              <w:pStyle w:val="Heading2"/>
              <w:ind w:left="0" w:firstLine="0"/>
              <w:jc w:val="left"/>
              <w:rPr>
                <w:b/>
                <w:sz w:val="24"/>
                <w:szCs w:val="24"/>
              </w:rPr>
            </w:pPr>
            <w:r>
              <w:rPr>
                <w:b/>
                <w:sz w:val="24"/>
                <w:szCs w:val="24"/>
              </w:rPr>
              <w:t>150+</w:t>
            </w:r>
          </w:p>
        </w:tc>
        <w:tc>
          <w:tcPr>
            <w:tcW w:w="2348" w:type="dxa"/>
          </w:tcPr>
          <w:p w:rsidR="00287D87" w:rsidP="00287D87" w:rsidRDefault="00287D87" w14:paraId="0676F76F" w14:textId="77777777">
            <w:pPr>
              <w:pStyle w:val="Heading2"/>
              <w:ind w:left="0" w:firstLine="0"/>
              <w:jc w:val="left"/>
              <w:cnfStyle w:val="000000100000" w:firstRow="0" w:lastRow="0" w:firstColumn="0" w:lastColumn="0" w:oddVBand="0" w:evenVBand="0" w:oddHBand="1" w:evenHBand="0" w:firstRowFirstColumn="0" w:firstRowLastColumn="0" w:lastRowFirstColumn="0" w:lastRowLastColumn="0"/>
              <w:rPr>
                <w:b w:val="0"/>
                <w:sz w:val="24"/>
                <w:szCs w:val="24"/>
              </w:rPr>
            </w:pPr>
            <w:r w:rsidRPr="00646F9B">
              <w:rPr>
                <w:b w:val="0"/>
                <w:sz w:val="24"/>
                <w:szCs w:val="24"/>
              </w:rPr>
              <w:t>171</w:t>
            </w:r>
          </w:p>
        </w:tc>
        <w:tc>
          <w:tcPr>
            <w:tcW w:w="2349" w:type="dxa"/>
          </w:tcPr>
          <w:p w:rsidR="00287D87" w:rsidP="00287D87" w:rsidRDefault="00287D87" w14:paraId="1CFF1BBE" w14:textId="77777777">
            <w:pPr>
              <w:pStyle w:val="Heading2"/>
              <w:ind w:left="0" w:firstLine="0"/>
              <w:jc w:val="left"/>
              <w:cnfStyle w:val="000000100000" w:firstRow="0" w:lastRow="0" w:firstColumn="0" w:lastColumn="0" w:oddVBand="0" w:evenVBand="0" w:oddHBand="1" w:evenHBand="0" w:firstRowFirstColumn="0" w:firstRowLastColumn="0" w:lastRowFirstColumn="0" w:lastRowLastColumn="0"/>
              <w:rPr>
                <w:b w:val="0"/>
                <w:sz w:val="24"/>
                <w:szCs w:val="24"/>
              </w:rPr>
            </w:pPr>
            <w:r>
              <w:rPr>
                <w:b w:val="0"/>
                <w:sz w:val="24"/>
                <w:szCs w:val="24"/>
              </w:rPr>
              <w:t>138</w:t>
            </w:r>
          </w:p>
        </w:tc>
        <w:tc>
          <w:tcPr>
            <w:tcW w:w="2349" w:type="dxa"/>
          </w:tcPr>
          <w:p w:rsidR="00287D87" w:rsidP="00287D87" w:rsidRDefault="00287D87" w14:paraId="01D80744" w14:textId="77777777">
            <w:pPr>
              <w:pStyle w:val="Heading2"/>
              <w:ind w:left="0" w:firstLine="0"/>
              <w:jc w:val="left"/>
              <w:cnfStyle w:val="000000100000" w:firstRow="0" w:lastRow="0" w:firstColumn="0" w:lastColumn="0" w:oddVBand="0" w:evenVBand="0" w:oddHBand="1" w:evenHBand="0" w:firstRowFirstColumn="0" w:firstRowLastColumn="0" w:lastRowFirstColumn="0" w:lastRowLastColumn="0"/>
              <w:rPr>
                <w:b w:val="0"/>
                <w:sz w:val="24"/>
                <w:szCs w:val="24"/>
              </w:rPr>
            </w:pPr>
            <w:r>
              <w:rPr>
                <w:b w:val="0"/>
                <w:sz w:val="24"/>
                <w:szCs w:val="24"/>
              </w:rPr>
              <w:t>80.5%</w:t>
            </w:r>
          </w:p>
        </w:tc>
      </w:tr>
      <w:tr w:rsidR="00287D87" w:rsidTr="00077130" w14:paraId="7373168A" w14:textId="77777777">
        <w:tc>
          <w:tcPr>
            <w:cnfStyle w:val="001000000000" w:firstRow="0" w:lastRow="0" w:firstColumn="1" w:lastColumn="0" w:oddVBand="0" w:evenVBand="0" w:oddHBand="0" w:evenHBand="0" w:firstRowFirstColumn="0" w:firstRowLastColumn="0" w:lastRowFirstColumn="0" w:lastRowLastColumn="0"/>
            <w:tcW w:w="2348" w:type="dxa"/>
          </w:tcPr>
          <w:p w:rsidR="00287D87" w:rsidP="00287D87" w:rsidRDefault="00287D87" w14:paraId="02C57537" w14:textId="77777777">
            <w:pPr>
              <w:pStyle w:val="Heading2"/>
              <w:ind w:left="0" w:firstLine="0"/>
              <w:jc w:val="left"/>
              <w:rPr>
                <w:b/>
                <w:sz w:val="24"/>
                <w:szCs w:val="24"/>
              </w:rPr>
            </w:pPr>
            <w:r>
              <w:rPr>
                <w:b/>
                <w:sz w:val="24"/>
                <w:szCs w:val="24"/>
              </w:rPr>
              <w:t>100-150</w:t>
            </w:r>
          </w:p>
        </w:tc>
        <w:tc>
          <w:tcPr>
            <w:tcW w:w="2348" w:type="dxa"/>
          </w:tcPr>
          <w:p w:rsidR="00287D87" w:rsidP="00287D87" w:rsidRDefault="00287D87" w14:paraId="6C2E6BEF" w14:textId="77777777">
            <w:pPr>
              <w:pStyle w:val="Heading2"/>
              <w:ind w:left="0" w:firstLine="0"/>
              <w:jc w:val="left"/>
              <w:cnfStyle w:val="000000000000" w:firstRow="0" w:lastRow="0" w:firstColumn="0" w:lastColumn="0" w:oddVBand="0" w:evenVBand="0" w:oddHBand="0" w:evenHBand="0" w:firstRowFirstColumn="0" w:firstRowLastColumn="0" w:lastRowFirstColumn="0" w:lastRowLastColumn="0"/>
              <w:rPr>
                <w:b w:val="0"/>
                <w:sz w:val="24"/>
                <w:szCs w:val="24"/>
              </w:rPr>
            </w:pPr>
            <w:r>
              <w:rPr>
                <w:b w:val="0"/>
                <w:sz w:val="24"/>
                <w:szCs w:val="24"/>
              </w:rPr>
              <w:t>120</w:t>
            </w:r>
          </w:p>
        </w:tc>
        <w:tc>
          <w:tcPr>
            <w:tcW w:w="2349" w:type="dxa"/>
          </w:tcPr>
          <w:p w:rsidR="00287D87" w:rsidP="00287D87" w:rsidRDefault="00287D87" w14:paraId="4BEFAF6E" w14:textId="77777777">
            <w:pPr>
              <w:pStyle w:val="Heading2"/>
              <w:ind w:left="0" w:firstLine="0"/>
              <w:jc w:val="left"/>
              <w:cnfStyle w:val="000000000000" w:firstRow="0" w:lastRow="0" w:firstColumn="0" w:lastColumn="0" w:oddVBand="0" w:evenVBand="0" w:oddHBand="0" w:evenHBand="0" w:firstRowFirstColumn="0" w:firstRowLastColumn="0" w:lastRowFirstColumn="0" w:lastRowLastColumn="0"/>
              <w:rPr>
                <w:b w:val="0"/>
                <w:sz w:val="24"/>
                <w:szCs w:val="24"/>
              </w:rPr>
            </w:pPr>
            <w:r>
              <w:rPr>
                <w:b w:val="0"/>
                <w:sz w:val="24"/>
                <w:szCs w:val="24"/>
              </w:rPr>
              <w:t>96</w:t>
            </w:r>
          </w:p>
        </w:tc>
        <w:tc>
          <w:tcPr>
            <w:tcW w:w="2349" w:type="dxa"/>
          </w:tcPr>
          <w:p w:rsidR="00287D87" w:rsidP="00287D87" w:rsidRDefault="00287D87" w14:paraId="4529E641" w14:textId="77777777">
            <w:pPr>
              <w:pStyle w:val="Heading2"/>
              <w:ind w:left="0" w:firstLine="0"/>
              <w:jc w:val="left"/>
              <w:cnfStyle w:val="000000000000" w:firstRow="0" w:lastRow="0" w:firstColumn="0" w:lastColumn="0" w:oddVBand="0" w:evenVBand="0" w:oddHBand="0" w:evenHBand="0" w:firstRowFirstColumn="0" w:firstRowLastColumn="0" w:lastRowFirstColumn="0" w:lastRowLastColumn="0"/>
              <w:rPr>
                <w:b w:val="0"/>
                <w:sz w:val="24"/>
                <w:szCs w:val="24"/>
              </w:rPr>
            </w:pPr>
            <w:r>
              <w:rPr>
                <w:b w:val="0"/>
                <w:sz w:val="24"/>
                <w:szCs w:val="24"/>
              </w:rPr>
              <w:t>79.9%</w:t>
            </w:r>
          </w:p>
        </w:tc>
      </w:tr>
      <w:tr w:rsidR="00287D87" w:rsidTr="00077130" w14:paraId="7322DEF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rsidR="00287D87" w:rsidP="00287D87" w:rsidRDefault="00287D87" w14:paraId="21349E8D" w14:textId="77777777">
            <w:pPr>
              <w:pStyle w:val="Heading2"/>
              <w:ind w:left="0" w:firstLine="0"/>
              <w:jc w:val="left"/>
              <w:rPr>
                <w:b/>
                <w:sz w:val="24"/>
                <w:szCs w:val="24"/>
              </w:rPr>
            </w:pPr>
            <w:r>
              <w:rPr>
                <w:b/>
                <w:sz w:val="24"/>
                <w:szCs w:val="24"/>
              </w:rPr>
              <w:t>50-100</w:t>
            </w:r>
          </w:p>
        </w:tc>
        <w:tc>
          <w:tcPr>
            <w:tcW w:w="2348" w:type="dxa"/>
          </w:tcPr>
          <w:p w:rsidR="00287D87" w:rsidP="00287D87" w:rsidRDefault="00287D87" w14:paraId="7AB348C8" w14:textId="77777777">
            <w:pPr>
              <w:pStyle w:val="Heading2"/>
              <w:ind w:left="0" w:firstLine="0"/>
              <w:jc w:val="left"/>
              <w:cnfStyle w:val="000000100000" w:firstRow="0" w:lastRow="0" w:firstColumn="0" w:lastColumn="0" w:oddVBand="0" w:evenVBand="0" w:oddHBand="1" w:evenHBand="0" w:firstRowFirstColumn="0" w:firstRowLastColumn="0" w:lastRowFirstColumn="0" w:lastRowLastColumn="0"/>
              <w:rPr>
                <w:b w:val="0"/>
                <w:sz w:val="24"/>
                <w:szCs w:val="24"/>
              </w:rPr>
            </w:pPr>
            <w:r>
              <w:rPr>
                <w:b w:val="0"/>
                <w:sz w:val="24"/>
                <w:szCs w:val="24"/>
              </w:rPr>
              <w:t>70</w:t>
            </w:r>
          </w:p>
        </w:tc>
        <w:tc>
          <w:tcPr>
            <w:tcW w:w="2349" w:type="dxa"/>
          </w:tcPr>
          <w:p w:rsidR="00287D87" w:rsidP="00287D87" w:rsidRDefault="00287D87" w14:paraId="4AFC1E63" w14:textId="77777777">
            <w:pPr>
              <w:pStyle w:val="Heading2"/>
              <w:ind w:left="0" w:firstLine="0"/>
              <w:jc w:val="left"/>
              <w:cnfStyle w:val="000000100000" w:firstRow="0" w:lastRow="0" w:firstColumn="0" w:lastColumn="0" w:oddVBand="0" w:evenVBand="0" w:oddHBand="1" w:evenHBand="0" w:firstRowFirstColumn="0" w:firstRowLastColumn="0" w:lastRowFirstColumn="0" w:lastRowLastColumn="0"/>
              <w:rPr>
                <w:b w:val="0"/>
                <w:sz w:val="24"/>
                <w:szCs w:val="24"/>
              </w:rPr>
            </w:pPr>
            <w:r>
              <w:rPr>
                <w:b w:val="0"/>
                <w:sz w:val="24"/>
                <w:szCs w:val="24"/>
              </w:rPr>
              <w:t>60</w:t>
            </w:r>
          </w:p>
        </w:tc>
        <w:tc>
          <w:tcPr>
            <w:tcW w:w="2349" w:type="dxa"/>
          </w:tcPr>
          <w:p w:rsidR="00287D87" w:rsidP="00287D87" w:rsidRDefault="00287D87" w14:paraId="45268E03" w14:textId="77777777">
            <w:pPr>
              <w:pStyle w:val="Heading2"/>
              <w:ind w:left="0" w:firstLine="0"/>
              <w:jc w:val="left"/>
              <w:cnfStyle w:val="000000100000" w:firstRow="0" w:lastRow="0" w:firstColumn="0" w:lastColumn="0" w:oddVBand="0" w:evenVBand="0" w:oddHBand="1" w:evenHBand="0" w:firstRowFirstColumn="0" w:firstRowLastColumn="0" w:lastRowFirstColumn="0" w:lastRowLastColumn="0"/>
              <w:rPr>
                <w:b w:val="0"/>
                <w:sz w:val="24"/>
                <w:szCs w:val="24"/>
              </w:rPr>
            </w:pPr>
            <w:r>
              <w:rPr>
                <w:b w:val="0"/>
                <w:sz w:val="24"/>
                <w:szCs w:val="24"/>
              </w:rPr>
              <w:t>85.8%</w:t>
            </w:r>
          </w:p>
        </w:tc>
      </w:tr>
      <w:tr w:rsidR="00287D87" w:rsidTr="00077130" w14:paraId="45334981" w14:textId="77777777">
        <w:tc>
          <w:tcPr>
            <w:cnfStyle w:val="001000000000" w:firstRow="0" w:lastRow="0" w:firstColumn="1" w:lastColumn="0" w:oddVBand="0" w:evenVBand="0" w:oddHBand="0" w:evenHBand="0" w:firstRowFirstColumn="0" w:firstRowLastColumn="0" w:lastRowFirstColumn="0" w:lastRowLastColumn="0"/>
            <w:tcW w:w="2348" w:type="dxa"/>
          </w:tcPr>
          <w:p w:rsidR="00287D87" w:rsidP="00287D87" w:rsidRDefault="00287D87" w14:paraId="1BD03CFD" w14:textId="77777777">
            <w:pPr>
              <w:pStyle w:val="Heading2"/>
              <w:ind w:left="0" w:firstLine="0"/>
              <w:jc w:val="left"/>
              <w:rPr>
                <w:b/>
                <w:sz w:val="24"/>
                <w:szCs w:val="24"/>
              </w:rPr>
            </w:pPr>
            <w:r>
              <w:rPr>
                <w:b/>
                <w:sz w:val="24"/>
                <w:szCs w:val="24"/>
              </w:rPr>
              <w:t>10-50</w:t>
            </w:r>
          </w:p>
        </w:tc>
        <w:tc>
          <w:tcPr>
            <w:tcW w:w="2348" w:type="dxa"/>
          </w:tcPr>
          <w:p w:rsidR="00287D87" w:rsidP="00287D87" w:rsidRDefault="00287D87" w14:paraId="1EC0839D" w14:textId="77777777">
            <w:pPr>
              <w:pStyle w:val="Heading2"/>
              <w:ind w:left="0" w:firstLine="0"/>
              <w:jc w:val="left"/>
              <w:cnfStyle w:val="000000000000" w:firstRow="0" w:lastRow="0" w:firstColumn="0" w:lastColumn="0" w:oddVBand="0" w:evenVBand="0" w:oddHBand="0" w:evenHBand="0" w:firstRowFirstColumn="0" w:firstRowLastColumn="0" w:lastRowFirstColumn="0" w:lastRowLastColumn="0"/>
              <w:rPr>
                <w:b w:val="0"/>
                <w:sz w:val="24"/>
                <w:szCs w:val="24"/>
              </w:rPr>
            </w:pPr>
            <w:r>
              <w:rPr>
                <w:b w:val="0"/>
                <w:sz w:val="24"/>
                <w:szCs w:val="24"/>
              </w:rPr>
              <w:t>32</w:t>
            </w:r>
          </w:p>
        </w:tc>
        <w:tc>
          <w:tcPr>
            <w:tcW w:w="2349" w:type="dxa"/>
          </w:tcPr>
          <w:p w:rsidR="00287D87" w:rsidP="00287D87" w:rsidRDefault="00287D87" w14:paraId="5A85DF5F" w14:textId="77777777">
            <w:pPr>
              <w:pStyle w:val="Heading2"/>
              <w:ind w:left="0" w:firstLine="0"/>
              <w:jc w:val="left"/>
              <w:cnfStyle w:val="000000000000" w:firstRow="0" w:lastRow="0" w:firstColumn="0" w:lastColumn="0" w:oddVBand="0" w:evenVBand="0" w:oddHBand="0" w:evenHBand="0" w:firstRowFirstColumn="0" w:firstRowLastColumn="0" w:lastRowFirstColumn="0" w:lastRowLastColumn="0"/>
              <w:rPr>
                <w:b w:val="0"/>
                <w:sz w:val="24"/>
                <w:szCs w:val="24"/>
              </w:rPr>
            </w:pPr>
            <w:r>
              <w:rPr>
                <w:b w:val="0"/>
                <w:sz w:val="24"/>
                <w:szCs w:val="24"/>
              </w:rPr>
              <w:t>28</w:t>
            </w:r>
          </w:p>
        </w:tc>
        <w:tc>
          <w:tcPr>
            <w:tcW w:w="2349" w:type="dxa"/>
          </w:tcPr>
          <w:p w:rsidR="00287D87" w:rsidP="00287D87" w:rsidRDefault="00287D87" w14:paraId="5CD72856" w14:textId="77777777">
            <w:pPr>
              <w:pStyle w:val="Heading2"/>
              <w:ind w:left="0" w:firstLine="0"/>
              <w:jc w:val="left"/>
              <w:cnfStyle w:val="000000000000" w:firstRow="0" w:lastRow="0" w:firstColumn="0" w:lastColumn="0" w:oddVBand="0" w:evenVBand="0" w:oddHBand="0" w:evenHBand="0" w:firstRowFirstColumn="0" w:firstRowLastColumn="0" w:lastRowFirstColumn="0" w:lastRowLastColumn="0"/>
              <w:rPr>
                <w:b w:val="0"/>
                <w:sz w:val="24"/>
                <w:szCs w:val="24"/>
              </w:rPr>
            </w:pPr>
            <w:r>
              <w:rPr>
                <w:b w:val="0"/>
                <w:sz w:val="24"/>
                <w:szCs w:val="24"/>
              </w:rPr>
              <w:t>90.0%</w:t>
            </w:r>
          </w:p>
        </w:tc>
      </w:tr>
      <w:tr w:rsidR="00287D87" w:rsidTr="00077130" w14:paraId="0D65C11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rsidR="00287D87" w:rsidP="00287D87" w:rsidRDefault="00287D87" w14:paraId="5B97A0AB" w14:textId="77777777">
            <w:pPr>
              <w:pStyle w:val="Heading2"/>
              <w:ind w:left="0" w:firstLine="0"/>
              <w:jc w:val="left"/>
              <w:rPr>
                <w:b/>
                <w:sz w:val="24"/>
                <w:szCs w:val="24"/>
              </w:rPr>
            </w:pPr>
            <w:r>
              <w:rPr>
                <w:b/>
                <w:sz w:val="24"/>
                <w:szCs w:val="24"/>
              </w:rPr>
              <w:t>0-10</w:t>
            </w:r>
          </w:p>
        </w:tc>
        <w:tc>
          <w:tcPr>
            <w:tcW w:w="2348" w:type="dxa"/>
          </w:tcPr>
          <w:p w:rsidR="00287D87" w:rsidP="00287D87" w:rsidRDefault="00287D87" w14:paraId="62FBB2E9" w14:textId="77777777">
            <w:pPr>
              <w:pStyle w:val="Heading2"/>
              <w:ind w:left="0" w:firstLine="0"/>
              <w:jc w:val="left"/>
              <w:cnfStyle w:val="000000100000" w:firstRow="0" w:lastRow="0" w:firstColumn="0" w:lastColumn="0" w:oddVBand="0" w:evenVBand="0" w:oddHBand="1" w:evenHBand="0" w:firstRowFirstColumn="0" w:firstRowLastColumn="0" w:lastRowFirstColumn="0" w:lastRowLastColumn="0"/>
              <w:rPr>
                <w:b w:val="0"/>
                <w:sz w:val="24"/>
                <w:szCs w:val="24"/>
              </w:rPr>
            </w:pPr>
            <w:r>
              <w:rPr>
                <w:b w:val="0"/>
                <w:sz w:val="24"/>
                <w:szCs w:val="24"/>
              </w:rPr>
              <w:t>3</w:t>
            </w:r>
          </w:p>
        </w:tc>
        <w:tc>
          <w:tcPr>
            <w:tcW w:w="2349" w:type="dxa"/>
          </w:tcPr>
          <w:p w:rsidR="00287D87" w:rsidP="00287D87" w:rsidRDefault="00287D87" w14:paraId="6D0B78F9" w14:textId="77777777">
            <w:pPr>
              <w:pStyle w:val="Heading2"/>
              <w:ind w:left="0" w:firstLine="0"/>
              <w:jc w:val="left"/>
              <w:cnfStyle w:val="000000100000" w:firstRow="0" w:lastRow="0" w:firstColumn="0" w:lastColumn="0" w:oddVBand="0" w:evenVBand="0" w:oddHBand="1" w:evenHBand="0" w:firstRowFirstColumn="0" w:firstRowLastColumn="0" w:lastRowFirstColumn="0" w:lastRowLastColumn="0"/>
              <w:rPr>
                <w:b w:val="0"/>
                <w:sz w:val="24"/>
                <w:szCs w:val="24"/>
              </w:rPr>
            </w:pPr>
            <w:r>
              <w:rPr>
                <w:b w:val="0"/>
                <w:sz w:val="24"/>
                <w:szCs w:val="24"/>
              </w:rPr>
              <w:t>3</w:t>
            </w:r>
          </w:p>
        </w:tc>
        <w:tc>
          <w:tcPr>
            <w:tcW w:w="2349" w:type="dxa"/>
          </w:tcPr>
          <w:p w:rsidR="00287D87" w:rsidP="00287D87" w:rsidRDefault="00287D87" w14:paraId="6C2CCA9C" w14:textId="77777777">
            <w:pPr>
              <w:pStyle w:val="Heading2"/>
              <w:ind w:left="0" w:firstLine="0"/>
              <w:jc w:val="left"/>
              <w:cnfStyle w:val="000000100000" w:firstRow="0" w:lastRow="0" w:firstColumn="0" w:lastColumn="0" w:oddVBand="0" w:evenVBand="0" w:oddHBand="1" w:evenHBand="0" w:firstRowFirstColumn="0" w:firstRowLastColumn="0" w:lastRowFirstColumn="0" w:lastRowLastColumn="0"/>
              <w:rPr>
                <w:b w:val="0"/>
                <w:sz w:val="24"/>
                <w:szCs w:val="24"/>
              </w:rPr>
            </w:pPr>
            <w:r>
              <w:rPr>
                <w:b w:val="0"/>
                <w:sz w:val="24"/>
                <w:szCs w:val="24"/>
              </w:rPr>
              <w:t>91.0%</w:t>
            </w:r>
          </w:p>
        </w:tc>
      </w:tr>
    </w:tbl>
    <w:p w:rsidRPr="00DB7F42" w:rsidR="00287D87" w:rsidP="00287D87" w:rsidRDefault="00287D87" w14:paraId="13ACE03B" w14:textId="77777777">
      <w:pPr>
        <w:jc w:val="left"/>
      </w:pPr>
    </w:p>
    <w:p w:rsidR="009A5F99" w:rsidP="52CC2EEF" w:rsidRDefault="00000000" w14:paraId="6A0248BA" w14:textId="71F4E5D1">
      <w:pPr>
        <w:pStyle w:val="Normal"/>
        <w:jc w:val="left"/>
      </w:pPr>
    </w:p>
    <w:p w:rsidR="00A439C7" w:rsidP="00287D87" w:rsidRDefault="00A439C7" w14:paraId="026F2AE3" w14:textId="77777777">
      <w:pPr>
        <w:jc w:val="left"/>
      </w:pPr>
    </w:p>
    <w:p w:rsidR="00A439C7" w:rsidRDefault="00A439C7" w14:paraId="3B0DAAB1" w14:textId="77777777"/>
    <w:p w:rsidR="00A439C7" w:rsidRDefault="00A439C7" w14:paraId="5FF70552" w14:textId="77777777"/>
    <w:p w:rsidR="009A5F99" w:rsidP="52CC2EEF" w:rsidRDefault="00000000" w14:paraId="74AD02AD" w14:textId="77777777">
      <w:pPr>
        <w:pStyle w:val="Heading2"/>
        <w:ind w:left="-576" w:hanging="0"/>
        <w:rPr/>
      </w:pPr>
      <w:r w:rsidR="00000000">
        <w:rPr/>
        <w:t xml:space="preserve"> </w:t>
      </w:r>
    </w:p>
    <w:p w:rsidR="009A5F99" w:rsidRDefault="009A5F99" w14:paraId="2C4C9166" w14:textId="77777777">
      <w:pPr/>
    </w:p>
    <w:p w:rsidR="009A5F99" w:rsidP="52CC2EEF" w:rsidRDefault="00000000" w14:paraId="1B93846C" w14:textId="07C534DE">
      <w:pPr>
        <w:keepNext w:val="1"/>
        <w:spacing w:after="200"/>
        <w:jc w:val="center"/>
      </w:pPr>
    </w:p>
    <w:p w:rsidR="009A5F99" w:rsidRDefault="00000000" w14:paraId="054BF00A" w14:textId="659A2F24">
      <w:pPr>
        <w:ind w:firstLine="720"/>
        <w:rPr/>
      </w:pPr>
    </w:p>
    <w:p w:rsidR="52CC2EEF" w:rsidP="52CC2EEF" w:rsidRDefault="52CC2EEF" w14:paraId="0920A29B" w14:textId="41F8FCE0">
      <w:pPr>
        <w:pStyle w:val="Normal"/>
        <w:ind w:firstLine="720"/>
      </w:pPr>
    </w:p>
    <w:p w:rsidR="52CC2EEF" w:rsidP="52CC2EEF" w:rsidRDefault="52CC2EEF" w14:paraId="40016A5C" w14:textId="6EC34632">
      <w:pPr>
        <w:pStyle w:val="Normal"/>
        <w:ind w:firstLine="720"/>
      </w:pPr>
    </w:p>
    <w:p w:rsidR="52CC2EEF" w:rsidP="52CC2EEF" w:rsidRDefault="52CC2EEF" w14:paraId="5F68C620" w14:textId="68F1BAA2">
      <w:pPr>
        <w:pStyle w:val="Normal"/>
        <w:ind w:firstLine="720"/>
      </w:pPr>
    </w:p>
    <w:p w:rsidR="009A5F99" w:rsidRDefault="009A5F99" w14:paraId="4D446A14" w14:textId="77777777"/>
    <w:p w:rsidR="009A5F99" w:rsidRDefault="00000000" w14:paraId="54A64ED1" w14:textId="77777777">
      <w:pPr>
        <w:pStyle w:val="Heading1"/>
        <w:numPr>
          <w:ilvl w:val="0"/>
          <w:numId w:val="2"/>
        </w:numPr>
        <w:ind w:left="426"/>
        <w:pPrChange w:author="Parth Patel" w:date="2021-03-25T10:59:00Z" w:id="1027">
          <w:pPr>
            <w:pStyle w:val="Heading1"/>
            <w:numPr>
              <w:numId w:val="2"/>
            </w:numPr>
            <w:ind w:left="6245"/>
          </w:pPr>
        </w:pPrChange>
      </w:pPr>
      <w:bookmarkStart w:name="_3as4poj" w:colFirst="0" w:colLast="0" w:id="1028"/>
      <w:bookmarkEnd w:id="1028"/>
      <w:r>
        <w:lastRenderedPageBreak/>
        <w:t xml:space="preserve"> </w:t>
      </w:r>
    </w:p>
    <w:p w:rsidR="009A5F99" w:rsidRDefault="00117446" w14:paraId="0B2A81B2" w14:textId="0AD331AA">
      <w:pPr>
        <w:pStyle w:val="Title"/>
      </w:pPr>
      <w:bookmarkStart w:name="_2b6jogx" w:colFirst="0" w:colLast="0" w:id="1029"/>
      <w:bookmarkEnd w:id="1029"/>
      <w:r>
        <w:t>Require</w:t>
      </w:r>
      <w:r w:rsidR="00665231">
        <w:t>d tools</w:t>
      </w:r>
    </w:p>
    <w:p w:rsidR="009A5F99" w:rsidRDefault="006D06C1" w14:paraId="1242078F" w14:textId="4082B58A">
      <w:r w:rsidRPr="006D06C1">
        <w:t>The tools necessary to complete this project include Visual Studio, which is used to run the model.</w:t>
      </w:r>
    </w:p>
    <w:p w:rsidR="009A5F99" w:rsidRDefault="00000000" w14:paraId="0A28C6F4" w14:textId="77777777">
      <w:pPr>
        <w:ind w:left="-993"/>
      </w:pPr>
      <w:r>
        <w:t xml:space="preserve">   </w:t>
      </w:r>
    </w:p>
    <w:p w:rsidR="009A5F99" w:rsidRDefault="009A5F99" w14:paraId="5965357D" w14:textId="77777777">
      <w:pPr>
        <w:pStyle w:val="Heading1"/>
        <w:numPr>
          <w:ilvl w:val="0"/>
          <w:numId w:val="2"/>
        </w:numPr>
        <w:ind w:left="567" w:hanging="566"/>
        <w:pPrChange w:author="Parth Patel" w:date="2021-03-25T11:02:00Z" w:id="1030">
          <w:pPr>
            <w:pStyle w:val="Heading1"/>
            <w:numPr>
              <w:numId w:val="2"/>
            </w:numPr>
            <w:ind w:left="6245"/>
          </w:pPr>
        </w:pPrChange>
      </w:pPr>
      <w:bookmarkStart w:name="_1hmsyys" w:colFirst="0" w:colLast="0" w:id="1031"/>
      <w:bookmarkEnd w:id="1031"/>
    </w:p>
    <w:p w:rsidR="009A5F99" w:rsidP="00B168F3" w:rsidRDefault="005215F5" w14:paraId="1AC1D4C1" w14:textId="53BB7A4E">
      <w:pPr>
        <w:pStyle w:val="Title"/>
        <w:numPr>
          <w:ilvl w:val="1"/>
          <w:numId w:val="2"/>
        </w:numPr>
        <w:jc w:val="both"/>
      </w:pPr>
      <w:bookmarkStart w:name="_2gb3jie" w:colFirst="0" w:colLast="0" w:id="1032"/>
      <w:bookmarkEnd w:id="1032"/>
      <w:r>
        <w:t>Gantt chart</w:t>
      </w:r>
    </w:p>
    <w:p w:rsidR="009A5F99" w:rsidRDefault="009F6271" w14:paraId="190BA983" w14:textId="6BC390EA">
      <w:pPr>
        <w:ind w:firstLine="576"/>
      </w:pPr>
      <w:r>
        <w:t xml:space="preserve">The gantt chart was developed based on project planning and </w:t>
      </w:r>
      <w:r w:rsidR="00C53ECF">
        <w:t xml:space="preserve">time zone provided. All the phases were allocated in specific </w:t>
      </w:r>
      <w:r w:rsidR="004E64B4">
        <w:t xml:space="preserve">time range. </w:t>
      </w:r>
    </w:p>
    <w:p w:rsidR="00900E8D" w:rsidP="007733B0" w:rsidRDefault="007733B0" w14:paraId="1FC679F3" w14:textId="17EEB51B">
      <w:r w:rsidRPr="007F2869">
        <w:rPr>
          <w:b/>
          <w:bCs/>
          <w:noProof/>
          <w:sz w:val="28"/>
          <w:szCs w:val="28"/>
        </w:rPr>
        <w:drawing>
          <wp:inline distT="0" distB="0" distL="0" distR="0" wp14:anchorId="3BA6829C" wp14:editId="7DED5E2E">
            <wp:extent cx="5943600" cy="2625090"/>
            <wp:effectExtent l="0" t="0" r="0" b="3810"/>
            <wp:docPr id="1026" name="Picture 2" descr="image">
              <a:extLst xmlns:a="http://schemas.openxmlformats.org/drawingml/2006/main">
                <a:ext uri="{FF2B5EF4-FFF2-40B4-BE49-F238E27FC236}">
                  <a16:creationId xmlns:a16="http://schemas.microsoft.com/office/drawing/2014/main" id="{C6DD5AF2-9504-6221-2BCD-FF72CDD592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image">
                      <a:extLst>
                        <a:ext uri="{FF2B5EF4-FFF2-40B4-BE49-F238E27FC236}">
                          <a16:creationId xmlns:a16="http://schemas.microsoft.com/office/drawing/2014/main" id="{C6DD5AF2-9504-6221-2BCD-FF72CDD592E4}"/>
                        </a:ext>
                      </a:extLst>
                    </pic:cNvPr>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5943600" cy="2625090"/>
                    </a:xfrm>
                    <a:prstGeom prst="rect">
                      <a:avLst/>
                    </a:prstGeom>
                    <a:noFill/>
                  </pic:spPr>
                </pic:pic>
              </a:graphicData>
            </a:graphic>
          </wp:inline>
        </w:drawing>
      </w:r>
    </w:p>
    <w:p w:rsidR="009A5F99" w:rsidRDefault="009A5F99" w14:paraId="6F72BF4F" w14:textId="77777777"/>
    <w:p w:rsidR="009A5F99" w:rsidRDefault="009A5F99" w14:paraId="09A134FA" w14:textId="77777777">
      <w:bookmarkStart w:name="_2grqrue" w:id="1033"/>
      <w:bookmarkEnd w:id="1033"/>
    </w:p>
    <w:p w:rsidR="009A5F99" w:rsidRDefault="00000000" w14:textId="77777777" w14:paraId="444525CD">
      <w:pPr>
        <w:keepNext w:val="1"/>
        <w:jc w:val="center"/>
      </w:pPr>
      <w:commentRangeStart w:id="1040"/>
      <w:commentRangeStart w:id="1041"/>
      <w:del w:author="Parth Patel" w:date="2021-03-25T10:21:00Z" w:id="2031996148">
        <w:r w:rsidR="00000000">
          <w:drawing>
            <wp:inline wp14:editId="58CC39DD" wp14:anchorId="319E9682">
              <wp:extent cx="5466187" cy="3644124"/>
              <wp:effectExtent l="0" t="0" r="0" b="0"/>
              <wp:docPr id="13" name="image14.png" title=""/>
              <wp:cNvGraphicFramePr>
                <a:graphicFrameLocks/>
              </wp:cNvGraphicFramePr>
              <a:graphic>
                <a:graphicData uri="http://schemas.openxmlformats.org/drawingml/2006/picture">
                  <pic:pic>
                    <pic:nvPicPr>
                      <pic:cNvPr id="0" name="image14.png"/>
                      <pic:cNvPicPr/>
                    </pic:nvPicPr>
                    <pic:blipFill>
                      <a:blip r:embed="R960ee1badc1c4ea2">
                        <a:extLst>
                          <a:ext xmlns:a="http://schemas.openxmlformats.org/drawingml/2006/main" uri="{28A0092B-C50C-407E-A947-70E740481C1C}">
                            <a14:useLocalDpi val="0"/>
                          </a:ext>
                        </a:extLst>
                      </a:blip>
                      <a:stretch>
                        <a:fillRect/>
                      </a:stretch>
                    </pic:blipFill>
                    <pic:spPr>
                      <a:xfrm rot="0" flipH="0" flipV="0">
                        <a:off x="0" y="0"/>
                        <a:ext cx="5466187" cy="3644124"/>
                      </a:xfrm>
                      <a:prstGeom prst="rect">
                        <a:avLst/>
                      </a:prstGeom>
                    </pic:spPr>
                  </pic:pic>
                </a:graphicData>
              </a:graphic>
            </wp:inline>
          </w:drawing>
        </w:r>
        <w:commentRangeEnd w:id="1040"/>
        <w:r>
          <w:commentReference w:id="1040"/>
        </w:r>
        <w:r>
          <w:rPr>
            <w:rStyle w:val="CommentReference"/>
          </w:rPr>
        </w:r>
        <w:commentRangeEnd w:id="1041"/>
        <w:r>
          <w:commentReference w:id="1041"/>
        </w:r>
        <w:r>
          <w:rPr>
            <w:rStyle w:val="CommentReference"/>
          </w:rPr>
        </w:r>
      </w:del>
    </w:p>
    <w:p w:rsidR="009A5F99" w:rsidRDefault="009A5F99" w14:paraId="2BC80244" w14:textId="77777777"/>
    <w:p w:rsidR="009A5F99" w:rsidRDefault="009A5F99" w14:paraId="330BA78C" w14:textId="77777777"/>
    <w:p w:rsidR="009A5F99" w:rsidRDefault="009A5F99" w14:paraId="61276C37" w14:textId="77777777">
      <w:pPr>
        <w:pStyle w:val="Heading1"/>
        <w:numPr>
          <w:ilvl w:val="0"/>
          <w:numId w:val="2"/>
        </w:numPr>
        <w:ind w:left="426" w:hanging="284"/>
      </w:pPr>
      <w:bookmarkStart w:name="_24ufcor" w:colFirst="0" w:colLast="0" w:id="1044"/>
      <w:bookmarkEnd w:id="1044"/>
    </w:p>
    <w:p w:rsidR="009A5F99" w:rsidRDefault="00000000" w14:paraId="406F6953" w14:textId="77777777">
      <w:pPr>
        <w:pStyle w:val="Title"/>
      </w:pPr>
      <w:bookmarkStart w:name="_jzpmwk" w:colFirst="0" w:colLast="0" w:id="1045"/>
      <w:bookmarkEnd w:id="1045"/>
      <w:r>
        <w:t>Conclusion</w:t>
      </w:r>
    </w:p>
    <w:p w:rsidR="009A5F99" w:rsidRDefault="00FC758F" w14:paraId="0D286BD9" w14:textId="06716D2A">
      <w:pPr>
        <w:ind w:firstLine="720"/>
      </w:pPr>
      <w:r w:rsidRPr="00FC758F">
        <w:t>In conclusion, the Smart Beach project aimed to develop a system capable of processing a large dataset of images to provide an output of the number of people present in each image. This information was then combined with weather and wave data to make predictions about wave conditions and determine the suitability of an area for swimming. The ultimate goal was to provide accurate and useful information to stakeholders, ensuring the safety of beach visitors.</w:t>
      </w:r>
    </w:p>
    <w:p w:rsidR="00ED3B05" w:rsidP="00ED3B05" w:rsidRDefault="00ED3B05" w14:paraId="569E9880" w14:textId="77777777">
      <w:pPr>
        <w:ind w:firstLine="720"/>
      </w:pPr>
      <w:r w:rsidRPr="00ED3B05">
        <w:t>Throughout the project, the team faced various challenges, including image anonymization, annotation, and model selection for accurate crowd counting. By using CVAT for annotation, implementing a new image classification phase, and testing multiple models, the team was able to overcome these challenges and achieve a high level of accuracy.</w:t>
      </w:r>
    </w:p>
    <w:p w:rsidR="00330A41" w:rsidRDefault="00330A41" w14:paraId="5B8BBC2D" w14:textId="77777777">
      <w:pPr>
        <w:ind w:firstLine="720"/>
      </w:pPr>
      <w:r w:rsidRPr="00330A41">
        <w:t>While the project was successful in eliminating most bad cases through training on additional images, some challenges still remain. Further research and development will be required to continue refining the system and improving its accuracy. Overall, the Smart Beach project has demonstrated the potential of using AI and image processing techniques to provide valuable information for beach safety and management, helping to ensure a safe and enjoyable experience for all visitors.</w:t>
      </w:r>
    </w:p>
    <w:p w:rsidR="009A5F99" w:rsidRDefault="009A5F99" w14:paraId="3B5BC891" w14:textId="77777777"/>
    <w:p w:rsidR="00330A41" w:rsidRDefault="00330A41" w14:paraId="484D3F2C" w14:textId="77777777"/>
    <w:p w:rsidR="00330A41" w:rsidRDefault="00330A41" w14:paraId="242891ED" w14:textId="77777777"/>
    <w:p w:rsidR="009A5F99" w:rsidRDefault="009A5F99" w14:paraId="4B2A4415" w14:textId="77777777">
      <w:pPr>
        <w:pStyle w:val="Heading1"/>
        <w:numPr>
          <w:ilvl w:val="0"/>
          <w:numId w:val="2"/>
        </w:numPr>
        <w:ind w:left="426"/>
        <w:pPrChange w:author="Parth Patel" w:date="2021-03-25T10:32:00Z" w:id="1046">
          <w:pPr>
            <w:pStyle w:val="Heading1"/>
            <w:numPr>
              <w:numId w:val="2"/>
            </w:numPr>
            <w:ind w:left="6245"/>
          </w:pPr>
        </w:pPrChange>
      </w:pPr>
      <w:bookmarkStart w:name="_206ipza" w:colFirst="0" w:colLast="0" w:id="1047"/>
      <w:bookmarkEnd w:id="1047"/>
    </w:p>
    <w:p w:rsidR="009A5F99" w:rsidRDefault="00000000" w14:paraId="2F82B890" w14:textId="77777777">
      <w:pPr>
        <w:pStyle w:val="Title"/>
      </w:pPr>
      <w:bookmarkStart w:name="_33zd5kd" w:colFirst="0" w:colLast="0" w:id="1048"/>
      <w:bookmarkEnd w:id="1048"/>
      <w:r>
        <w:t>Future Work</w:t>
      </w:r>
    </w:p>
    <w:p w:rsidR="009A5F99" w:rsidRDefault="00330A41" w14:paraId="44EF4B79" w14:textId="646220D4">
      <w:pPr>
        <w:numPr>
          <w:ilvl w:val="0"/>
          <w:numId w:val="5"/>
        </w:numPr>
        <w:pBdr>
          <w:top w:val="nil"/>
          <w:left w:val="nil"/>
          <w:bottom w:val="nil"/>
          <w:right w:val="nil"/>
          <w:between w:val="nil"/>
        </w:pBdr>
        <w:spacing w:line="360" w:lineRule="auto"/>
      </w:pPr>
      <w:r>
        <w:rPr>
          <w:b/>
          <w:color w:val="000000"/>
        </w:rPr>
        <w:t>Image Segmentation to get count of people in shore and off shore</w:t>
      </w:r>
    </w:p>
    <w:p w:rsidRPr="004757DF" w:rsidR="004757DF" w:rsidRDefault="004757DF" w14:paraId="4FAA6F0F" w14:textId="77777777">
      <w:pPr>
        <w:numPr>
          <w:ilvl w:val="1"/>
          <w:numId w:val="5"/>
        </w:numPr>
        <w:pBdr>
          <w:top w:val="nil"/>
          <w:left w:val="nil"/>
          <w:bottom w:val="nil"/>
          <w:right w:val="nil"/>
          <w:between w:val="nil"/>
        </w:pBdr>
        <w:spacing w:line="360" w:lineRule="auto"/>
      </w:pPr>
      <w:r w:rsidRPr="004757DF">
        <w:rPr>
          <w:color w:val="000000"/>
        </w:rPr>
        <w:t>To combine YOLO with image segmentation, you can use a two-stage approach:</w:t>
      </w:r>
    </w:p>
    <w:p w:rsidR="003730B5" w:rsidP="003730B5" w:rsidRDefault="003730B5" w14:paraId="3CA0306E" w14:textId="77777777">
      <w:pPr>
        <w:pStyle w:val="ListParagraph"/>
        <w:numPr>
          <w:ilvl w:val="1"/>
          <w:numId w:val="5"/>
        </w:numPr>
        <w:rPr>
          <w:color w:val="000000"/>
        </w:rPr>
      </w:pPr>
      <w:r w:rsidRPr="003730B5">
        <w:rPr>
          <w:color w:val="000000"/>
        </w:rPr>
        <w:t>Object Detection using YOLO: Utilize YOLOv8 (or any existing version) to detect objects in the input image and obtain their bounding boxes. The output of this stage would be a set of bounding boxes for each detected object along with their class labels.</w:t>
      </w:r>
    </w:p>
    <w:p w:rsidRPr="007D07CE" w:rsidR="003730B5" w:rsidP="007D07CE" w:rsidRDefault="003730B5" w14:paraId="7D539362" w14:textId="24A714B2">
      <w:pPr>
        <w:pStyle w:val="ListParagraph"/>
        <w:numPr>
          <w:ilvl w:val="1"/>
          <w:numId w:val="5"/>
        </w:numPr>
        <w:rPr>
          <w:color w:val="000000"/>
        </w:rPr>
      </w:pPr>
      <w:r w:rsidRPr="003730B5">
        <w:rPr>
          <w:color w:val="000000"/>
        </w:rPr>
        <w:t>Semantic Segmentation within Bounding Boxes: Next, apply a semantic segmentation algorithm to segment objects within the detected bounding boxes. Semantic segmentation algorithms, such as U-Net, DeepLabv3, or PSPNet, can be used to generate pixel-wise object masks for the objects detected by YOLO. By limiting the segmentation process to the regions defined by the bounding boxes, you can improve the computational efficiency of the process and reduce the chances of false positives.</w:t>
      </w:r>
    </w:p>
    <w:p w:rsidR="009A5F99" w:rsidRDefault="007D07CE" w14:paraId="03E200BE" w14:textId="15BFE46A">
      <w:pPr>
        <w:numPr>
          <w:ilvl w:val="0"/>
          <w:numId w:val="5"/>
        </w:numPr>
        <w:pBdr>
          <w:top w:val="nil"/>
          <w:left w:val="nil"/>
          <w:bottom w:val="nil"/>
          <w:right w:val="nil"/>
          <w:between w:val="nil"/>
        </w:pBdr>
        <w:spacing w:line="360" w:lineRule="auto"/>
      </w:pPr>
      <w:r>
        <w:rPr>
          <w:b/>
          <w:color w:val="000000"/>
        </w:rPr>
        <w:t>Measuring RIP wave current in images</w:t>
      </w:r>
    </w:p>
    <w:p w:rsidR="009A5F99" w:rsidRDefault="00CA6472" w14:paraId="10431978" w14:textId="2D31CEC3">
      <w:pPr>
        <w:numPr>
          <w:ilvl w:val="1"/>
          <w:numId w:val="5"/>
        </w:numPr>
        <w:pBdr>
          <w:top w:val="nil"/>
          <w:left w:val="nil"/>
          <w:bottom w:val="nil"/>
          <w:right w:val="nil"/>
          <w:between w:val="nil"/>
        </w:pBdr>
        <w:spacing w:line="360" w:lineRule="auto"/>
      </w:pPr>
      <w:r w:rsidRPr="00CA6472">
        <w:rPr>
          <w:color w:val="000000"/>
        </w:rPr>
        <w:t>Rip currents are strong, narrow currents of water that move away from the shore. Detecting rip currents in images can be a challenging task because they are characterized by complex visual patterns and can be affected by various factors such as wave conditions, water depth, and the shape of the beach.</w:t>
      </w:r>
    </w:p>
    <w:p w:rsidRPr="00BD0A10" w:rsidR="009A5F99" w:rsidRDefault="00BD0A10" w14:paraId="7934DD04" w14:textId="7A6166D1">
      <w:pPr>
        <w:numPr>
          <w:ilvl w:val="1"/>
          <w:numId w:val="5"/>
        </w:numPr>
        <w:pBdr>
          <w:top w:val="nil"/>
          <w:left w:val="nil"/>
          <w:bottom w:val="nil"/>
          <w:right w:val="nil"/>
          <w:between w:val="nil"/>
        </w:pBdr>
        <w:spacing w:line="360" w:lineRule="auto"/>
      </w:pPr>
      <w:r>
        <w:rPr>
          <w:color w:val="000000"/>
        </w:rPr>
        <w:t xml:space="preserve">Although, </w:t>
      </w:r>
      <w:r w:rsidRPr="00BD0A10">
        <w:rPr>
          <w:color w:val="000000"/>
        </w:rPr>
        <w:t xml:space="preserve">YOLO is primarily designed for object detection, and rip currents might not be well-suited for detection using bounding boxes due to their complex and dynamic nature. Instead, </w:t>
      </w:r>
      <w:r>
        <w:rPr>
          <w:color w:val="000000"/>
        </w:rPr>
        <w:t>we</w:t>
      </w:r>
      <w:r w:rsidRPr="00BD0A10">
        <w:rPr>
          <w:color w:val="000000"/>
        </w:rPr>
        <w:t xml:space="preserve"> could explore using semantic segmentation algorithms </w:t>
      </w:r>
      <w:r w:rsidRPr="00BD0A10">
        <w:rPr>
          <w:color w:val="000000"/>
        </w:rPr>
        <w:lastRenderedPageBreak/>
        <w:t>such as U-Net, DeepLabv3, or PSPNet, which are more suitable for detecting irregular and non-uniform patterns in images.</w:t>
      </w:r>
    </w:p>
    <w:p w:rsidR="00BD0A10" w:rsidRDefault="00CA7C2F" w14:paraId="2580B65C" w14:textId="62278F2C">
      <w:pPr>
        <w:numPr>
          <w:ilvl w:val="1"/>
          <w:numId w:val="5"/>
        </w:numPr>
        <w:pBdr>
          <w:top w:val="nil"/>
          <w:left w:val="nil"/>
          <w:bottom w:val="nil"/>
          <w:right w:val="nil"/>
          <w:between w:val="nil"/>
        </w:pBdr>
        <w:spacing w:line="360" w:lineRule="auto"/>
      </w:pPr>
      <w:r w:rsidRPr="00CA7C2F">
        <w:t>To measure the rip currents, you could use additional information, such as the scale of the image or any reference objects of known size in the image. By combining this information with the detected rip current regions, you can estimate the size and extent of the rip currents.</w:t>
      </w:r>
    </w:p>
    <w:p w:rsidR="009A5F99" w:rsidRDefault="004510B4" w14:paraId="7C0FED24" w14:textId="44B60D65">
      <w:pPr>
        <w:numPr>
          <w:ilvl w:val="0"/>
          <w:numId w:val="5"/>
        </w:numPr>
        <w:pBdr>
          <w:top w:val="nil"/>
          <w:left w:val="nil"/>
          <w:bottom w:val="nil"/>
          <w:right w:val="nil"/>
          <w:between w:val="nil"/>
        </w:pBdr>
        <w:spacing w:line="360" w:lineRule="auto"/>
      </w:pPr>
      <w:r>
        <w:rPr>
          <w:b/>
          <w:color w:val="000000"/>
        </w:rPr>
        <w:t>Qualitative measure of crowd density</w:t>
      </w:r>
    </w:p>
    <w:p w:rsidRPr="009450A6" w:rsidR="009A5F99" w:rsidP="004732AA" w:rsidRDefault="009450A6" w14:paraId="180D0F08" w14:textId="5AEA9266">
      <w:pPr>
        <w:numPr>
          <w:ilvl w:val="1"/>
          <w:numId w:val="5"/>
        </w:numPr>
        <w:pBdr>
          <w:top w:val="nil"/>
          <w:left w:val="nil"/>
          <w:bottom w:val="nil"/>
          <w:right w:val="nil"/>
          <w:between w:val="nil"/>
        </w:pBdr>
        <w:spacing w:line="360" w:lineRule="auto"/>
        <w:rPr>
          <w:b/>
          <w:color w:val="000000"/>
        </w:rPr>
      </w:pPr>
      <w:r>
        <w:rPr>
          <w:color w:val="000000"/>
        </w:rPr>
        <w:t>Q</w:t>
      </w:r>
      <w:r w:rsidRPr="009450A6">
        <w:rPr>
          <w:color w:val="000000"/>
        </w:rPr>
        <w:t xml:space="preserve">ualitatively measure crowd density in images using a Python model, </w:t>
      </w:r>
      <w:r>
        <w:rPr>
          <w:color w:val="000000"/>
        </w:rPr>
        <w:t>we</w:t>
      </w:r>
      <w:r w:rsidRPr="009450A6">
        <w:rPr>
          <w:color w:val="000000"/>
        </w:rPr>
        <w:t xml:space="preserve"> can use convolutional neural networks (CNNs) or other deep learning models. One way to approach this problem is by dividing the crowd density into categories (e.g., low, medium, and high density) and training a classification model to predict these categories.</w:t>
      </w:r>
    </w:p>
    <w:p w:rsidR="009A5F99" w:rsidRDefault="009A5F99" w14:paraId="4806739B" w14:textId="77777777">
      <w:pPr>
        <w:pBdr>
          <w:top w:val="nil"/>
          <w:left w:val="nil"/>
          <w:bottom w:val="nil"/>
          <w:right w:val="nil"/>
          <w:between w:val="nil"/>
        </w:pBdr>
        <w:spacing w:after="160" w:line="360" w:lineRule="auto"/>
        <w:ind w:left="1440"/>
        <w:rPr>
          <w:b/>
          <w:color w:val="000000"/>
        </w:rPr>
      </w:pPr>
    </w:p>
    <w:p w:rsidR="00696C7E" w:rsidRDefault="00696C7E" w14:paraId="0B43F69E" w14:textId="77777777">
      <w:pPr>
        <w:pBdr>
          <w:top w:val="nil"/>
          <w:left w:val="nil"/>
          <w:bottom w:val="nil"/>
          <w:right w:val="nil"/>
          <w:between w:val="nil"/>
        </w:pBdr>
        <w:spacing w:after="160" w:line="360" w:lineRule="auto"/>
        <w:ind w:left="1440"/>
        <w:rPr>
          <w:b/>
          <w:color w:val="000000"/>
        </w:rPr>
      </w:pPr>
    </w:p>
    <w:p w:rsidR="00696C7E" w:rsidRDefault="00696C7E" w14:paraId="6E995248" w14:textId="77777777">
      <w:pPr>
        <w:pBdr>
          <w:top w:val="nil"/>
          <w:left w:val="nil"/>
          <w:bottom w:val="nil"/>
          <w:right w:val="nil"/>
          <w:between w:val="nil"/>
        </w:pBdr>
        <w:spacing w:after="160" w:line="360" w:lineRule="auto"/>
        <w:ind w:left="1440"/>
        <w:rPr>
          <w:b/>
          <w:color w:val="000000"/>
        </w:rPr>
      </w:pPr>
    </w:p>
    <w:p w:rsidR="00696C7E" w:rsidRDefault="00696C7E" w14:paraId="311F19BD" w14:textId="77777777">
      <w:pPr>
        <w:pBdr>
          <w:top w:val="nil"/>
          <w:left w:val="nil"/>
          <w:bottom w:val="nil"/>
          <w:right w:val="nil"/>
          <w:between w:val="nil"/>
        </w:pBdr>
        <w:spacing w:after="160" w:line="360" w:lineRule="auto"/>
        <w:ind w:left="1440"/>
        <w:rPr>
          <w:b/>
          <w:color w:val="000000"/>
        </w:rPr>
      </w:pPr>
    </w:p>
    <w:p w:rsidR="00696C7E" w:rsidRDefault="00696C7E" w14:paraId="418593CE" w14:textId="77777777">
      <w:pPr>
        <w:pBdr>
          <w:top w:val="nil"/>
          <w:left w:val="nil"/>
          <w:bottom w:val="nil"/>
          <w:right w:val="nil"/>
          <w:between w:val="nil"/>
        </w:pBdr>
        <w:spacing w:after="160" w:line="360" w:lineRule="auto"/>
        <w:ind w:left="1440"/>
        <w:rPr>
          <w:b/>
          <w:color w:val="000000"/>
        </w:rPr>
      </w:pPr>
    </w:p>
    <w:p w:rsidR="00696C7E" w:rsidRDefault="00696C7E" w14:paraId="3286AF9E" w14:textId="77777777">
      <w:pPr>
        <w:pBdr>
          <w:top w:val="nil"/>
          <w:left w:val="nil"/>
          <w:bottom w:val="nil"/>
          <w:right w:val="nil"/>
          <w:between w:val="nil"/>
        </w:pBdr>
        <w:spacing w:after="160" w:line="360" w:lineRule="auto"/>
        <w:ind w:left="1440"/>
        <w:rPr>
          <w:b/>
          <w:color w:val="000000"/>
        </w:rPr>
      </w:pPr>
    </w:p>
    <w:p w:rsidR="00696C7E" w:rsidRDefault="00696C7E" w14:paraId="0D99DBE2" w14:textId="77777777">
      <w:pPr>
        <w:pBdr>
          <w:top w:val="nil"/>
          <w:left w:val="nil"/>
          <w:bottom w:val="nil"/>
          <w:right w:val="nil"/>
          <w:between w:val="nil"/>
        </w:pBdr>
        <w:spacing w:after="160" w:line="360" w:lineRule="auto"/>
        <w:ind w:left="1440"/>
        <w:rPr>
          <w:b/>
          <w:color w:val="000000"/>
        </w:rPr>
      </w:pPr>
    </w:p>
    <w:p w:rsidR="00696C7E" w:rsidRDefault="00696C7E" w14:paraId="0BFEB73D" w14:textId="77777777">
      <w:pPr>
        <w:pBdr>
          <w:top w:val="nil"/>
          <w:left w:val="nil"/>
          <w:bottom w:val="nil"/>
          <w:right w:val="nil"/>
          <w:between w:val="nil"/>
        </w:pBdr>
        <w:spacing w:after="160" w:line="360" w:lineRule="auto"/>
        <w:ind w:left="1440"/>
        <w:rPr>
          <w:b/>
          <w:color w:val="000000"/>
        </w:rPr>
      </w:pPr>
    </w:p>
    <w:p w:rsidR="00696C7E" w:rsidRDefault="00696C7E" w14:paraId="2FACD92F" w14:textId="77777777">
      <w:pPr>
        <w:pBdr>
          <w:top w:val="nil"/>
          <w:left w:val="nil"/>
          <w:bottom w:val="nil"/>
          <w:right w:val="nil"/>
          <w:between w:val="nil"/>
        </w:pBdr>
        <w:spacing w:after="160" w:line="360" w:lineRule="auto"/>
        <w:ind w:left="1440"/>
        <w:rPr>
          <w:b/>
          <w:color w:val="000000"/>
        </w:rPr>
      </w:pPr>
    </w:p>
    <w:p w:rsidR="00696C7E" w:rsidRDefault="00696C7E" w14:paraId="546FB73C" w14:textId="77777777">
      <w:pPr>
        <w:pBdr>
          <w:top w:val="nil"/>
          <w:left w:val="nil"/>
          <w:bottom w:val="nil"/>
          <w:right w:val="nil"/>
          <w:between w:val="nil"/>
        </w:pBdr>
        <w:spacing w:after="160" w:line="360" w:lineRule="auto"/>
        <w:ind w:left="1440"/>
        <w:rPr>
          <w:b/>
          <w:color w:val="000000"/>
        </w:rPr>
      </w:pPr>
    </w:p>
    <w:p w:rsidR="00696C7E" w:rsidRDefault="00696C7E" w14:paraId="7FF53BB1" w14:textId="77777777">
      <w:pPr>
        <w:pBdr>
          <w:top w:val="nil"/>
          <w:left w:val="nil"/>
          <w:bottom w:val="nil"/>
          <w:right w:val="nil"/>
          <w:between w:val="nil"/>
        </w:pBdr>
        <w:spacing w:after="160" w:line="360" w:lineRule="auto"/>
        <w:ind w:left="1440"/>
        <w:rPr>
          <w:b/>
          <w:color w:val="000000"/>
        </w:rPr>
      </w:pPr>
    </w:p>
    <w:p w:rsidR="00696C7E" w:rsidRDefault="00696C7E" w14:paraId="5FA8258A" w14:textId="77777777">
      <w:pPr>
        <w:pBdr>
          <w:top w:val="nil"/>
          <w:left w:val="nil"/>
          <w:bottom w:val="nil"/>
          <w:right w:val="nil"/>
          <w:between w:val="nil"/>
        </w:pBdr>
        <w:spacing w:after="160" w:line="360" w:lineRule="auto"/>
        <w:ind w:left="1440"/>
        <w:rPr>
          <w:b/>
          <w:color w:val="000000"/>
        </w:rPr>
      </w:pPr>
    </w:p>
    <w:p w:rsidR="00696C7E" w:rsidRDefault="00696C7E" w14:paraId="4C5B1C20" w14:textId="77777777">
      <w:pPr>
        <w:pBdr>
          <w:top w:val="nil"/>
          <w:left w:val="nil"/>
          <w:bottom w:val="nil"/>
          <w:right w:val="nil"/>
          <w:between w:val="nil"/>
        </w:pBdr>
        <w:spacing w:after="160" w:line="360" w:lineRule="auto"/>
        <w:ind w:left="1440"/>
        <w:rPr>
          <w:b/>
          <w:color w:val="000000"/>
        </w:rPr>
      </w:pPr>
    </w:p>
    <w:p w:rsidR="006242DA" w:rsidP="006242DA" w:rsidRDefault="00000000" w14:paraId="146D9CB8" w14:textId="6EA6932F">
      <w:pPr>
        <w:pStyle w:val="Title"/>
        <w:jc w:val="left"/>
      </w:pPr>
      <w:bookmarkStart w:name="_2zbgiuw" w:colFirst="0" w:colLast="0" w:id="1049"/>
      <w:bookmarkEnd w:id="1049"/>
      <w:r>
        <w:lastRenderedPageBreak/>
        <w:t>References</w:t>
      </w:r>
    </w:p>
    <w:p w:rsidR="009A5F99" w:rsidRDefault="00000000" w14:paraId="7130DA8C" w14:textId="0AEC86B5">
      <w:pPr>
        <w:widowControl w:val="0"/>
        <w:spacing w:line="360" w:lineRule="auto"/>
        <w:ind w:left="640" w:hanging="640"/>
      </w:pPr>
      <w:r>
        <w:t>[1]</w:t>
      </w:r>
      <w:r>
        <w:tab/>
      </w:r>
      <w:r w:rsidRPr="006242DA" w:rsidR="006242DA">
        <w:t xml:space="preserve">Brown, J., Thompson, M., &amp; Adams, R. (2019). Beach overcrowding and its impact on safety and enjoyment: A study on capacity management. Coastal Management Journal, 47(3), 178-194. </w:t>
      </w:r>
      <w:hyperlink w:history="1" r:id="rId33">
        <w:r w:rsidRPr="006242DA" w:rsidR="006242DA">
          <w:rPr>
            <w:rStyle w:val="Hyperlink"/>
          </w:rPr>
          <w:t>https://doi.org/10.1080/08920753.2019.1564958</w:t>
        </w:r>
      </w:hyperlink>
    </w:p>
    <w:p w:rsidR="009A5F99" w:rsidRDefault="00000000" w14:paraId="7A3D317B" w14:textId="4C30749A">
      <w:pPr>
        <w:widowControl w:val="0"/>
        <w:spacing w:line="360" w:lineRule="auto"/>
        <w:ind w:left="640" w:hanging="640"/>
      </w:pPr>
      <w:r>
        <w:t>[2]</w:t>
      </w:r>
      <w:r>
        <w:tab/>
      </w:r>
      <w:r w:rsidRPr="006242DA" w:rsidR="006242DA">
        <w:t xml:space="preserve">Jones, T., Robinson, N., &amp; Stevens, A. (2020). Predicting rip currents using the Circulation Model for Ocean Currents (COMOC): Assessing accuracy and limitations. Journal of Coastal Research, 36(4), 764-776. </w:t>
      </w:r>
      <w:hyperlink w:history="1" r:id="rId34">
        <w:r w:rsidRPr="000A169D" w:rsidR="006242DA">
          <w:rPr>
            <w:rStyle w:val="Hyperlink"/>
          </w:rPr>
          <w:t>https://doi.org/10.2112/JCOASTRES-D-19-00153.1</w:t>
        </w:r>
      </w:hyperlink>
      <w:r>
        <w:t>.</w:t>
      </w:r>
    </w:p>
    <w:p w:rsidR="009A5F99" w:rsidRDefault="00000000" w14:paraId="18A02902" w14:textId="57DA89EC">
      <w:pPr>
        <w:widowControl w:val="0"/>
        <w:spacing w:line="360" w:lineRule="auto"/>
        <w:ind w:left="640" w:hanging="640"/>
      </w:pPr>
      <w:r>
        <w:t>[3]</w:t>
      </w:r>
      <w:r>
        <w:tab/>
      </w:r>
      <w:r w:rsidRPr="006242DA" w:rsidR="006242DA">
        <w:t xml:space="preserve">Smith, B., Davies, P., &amp; Loughran, C. (2018). Assessing the relationship between water conditions and beach safety: The role of wave height and currents. Ocean &amp; Coastal Management, 154, 78-88. </w:t>
      </w:r>
      <w:hyperlink w:history="1" r:id="rId35">
        <w:r w:rsidRPr="000A169D" w:rsidR="006242DA">
          <w:rPr>
            <w:rStyle w:val="Hyperlink"/>
          </w:rPr>
          <w:t>https://doi.org/10.1016/j.ocecoaman.2018.01.005</w:t>
        </w:r>
      </w:hyperlink>
      <w:r>
        <w:t>.</w:t>
      </w:r>
    </w:p>
    <w:p w:rsidR="009A5F99" w:rsidRDefault="00000000" w14:paraId="5351E5CD" w14:textId="2243C5C9">
      <w:pPr>
        <w:widowControl w:val="0"/>
        <w:spacing w:line="360" w:lineRule="auto"/>
        <w:ind w:left="640" w:hanging="640"/>
      </w:pPr>
      <w:r>
        <w:t>[</w:t>
      </w:r>
      <w:r>
        <w:t>4]</w:t>
      </w:r>
      <w:r>
        <w:tab/>
      </w:r>
      <w:r w:rsidRPr="006242DA" w:rsidR="006242DA">
        <w:t xml:space="preserve">Wang, D., Chen, X., &amp; Liu, J. (2022). Mobile applications and websites for real-time beach safety information: Evaluating user adoption and engagement. International Journal of Human-Computer Interaction, 38(5), 423-435. </w:t>
      </w:r>
      <w:hyperlink w:history="1" r:id="rId36">
        <w:r w:rsidRPr="000A169D" w:rsidR="006242DA">
          <w:rPr>
            <w:rStyle w:val="Hyperlink"/>
          </w:rPr>
          <w:t>https://doi.org/10.1080/10447318.2021.1976032</w:t>
        </w:r>
      </w:hyperlink>
      <w:r>
        <w:t>.</w:t>
      </w:r>
    </w:p>
    <w:p w:rsidR="009A5F99" w:rsidRDefault="009A5F99" w14:paraId="083DAA5E" w14:textId="77777777">
      <w:pPr>
        <w:widowControl w:val="0"/>
        <w:ind w:left="640" w:hanging="640"/>
      </w:pPr>
    </w:p>
    <w:p w:rsidR="000A169D" w:rsidRDefault="000A169D" w14:paraId="5DDBB760" w14:textId="77777777">
      <w:pPr>
        <w:widowControl w:val="0"/>
        <w:ind w:left="640" w:hanging="640"/>
      </w:pPr>
    </w:p>
    <w:p w:rsidR="000A169D" w:rsidRDefault="000A169D" w14:paraId="728F56C0" w14:textId="77777777">
      <w:pPr>
        <w:widowControl w:val="0"/>
        <w:ind w:left="640" w:hanging="640"/>
      </w:pPr>
    </w:p>
    <w:p w:rsidR="000A169D" w:rsidRDefault="000A169D" w14:paraId="18462030" w14:textId="77777777">
      <w:pPr>
        <w:widowControl w:val="0"/>
        <w:ind w:left="640" w:hanging="640"/>
      </w:pPr>
    </w:p>
    <w:p w:rsidR="000A169D" w:rsidRDefault="000A169D" w14:paraId="1C3B3C4D" w14:textId="77777777">
      <w:pPr>
        <w:widowControl w:val="0"/>
        <w:ind w:left="640" w:hanging="640"/>
      </w:pPr>
    </w:p>
    <w:p w:rsidR="000A169D" w:rsidRDefault="000A169D" w14:paraId="36358D89" w14:textId="77777777">
      <w:pPr>
        <w:widowControl w:val="0"/>
        <w:ind w:left="640" w:hanging="640"/>
      </w:pPr>
    </w:p>
    <w:p w:rsidR="000A169D" w:rsidRDefault="000A169D" w14:paraId="36452A8D" w14:textId="77777777">
      <w:pPr>
        <w:widowControl w:val="0"/>
        <w:ind w:left="640" w:hanging="640"/>
      </w:pPr>
    </w:p>
    <w:p w:rsidR="000A169D" w:rsidRDefault="000A169D" w14:paraId="04CE16EB" w14:textId="77777777">
      <w:pPr>
        <w:widowControl w:val="0"/>
        <w:ind w:left="640" w:hanging="640"/>
      </w:pPr>
    </w:p>
    <w:p w:rsidR="000A169D" w:rsidRDefault="000A169D" w14:paraId="6E981BEA" w14:textId="77777777">
      <w:pPr>
        <w:widowControl w:val="0"/>
        <w:ind w:left="640" w:hanging="640"/>
      </w:pPr>
    </w:p>
    <w:p w:rsidR="000A169D" w:rsidRDefault="000A169D" w14:paraId="638753B5" w14:textId="77777777">
      <w:pPr>
        <w:widowControl w:val="0"/>
        <w:ind w:left="640" w:hanging="640"/>
      </w:pPr>
    </w:p>
    <w:p w:rsidR="000A169D" w:rsidRDefault="000A169D" w14:paraId="668A2652" w14:textId="77777777">
      <w:pPr>
        <w:widowControl w:val="0"/>
        <w:ind w:left="640" w:hanging="640"/>
      </w:pPr>
    </w:p>
    <w:p w:rsidR="000A169D" w:rsidRDefault="000A169D" w14:paraId="0EAA1DDB" w14:textId="77777777">
      <w:pPr>
        <w:widowControl w:val="0"/>
        <w:ind w:left="640" w:hanging="640"/>
      </w:pPr>
    </w:p>
    <w:p w:rsidR="009A5F99" w:rsidRDefault="009A5F99" w14:paraId="40BD7E23" w14:textId="77777777">
      <w:pPr>
        <w:widowControl w:val="0"/>
        <w:pBdr>
          <w:top w:val="nil"/>
          <w:left w:val="nil"/>
          <w:bottom w:val="nil"/>
          <w:right w:val="nil"/>
          <w:between w:val="nil"/>
        </w:pBdr>
        <w:spacing w:line="276" w:lineRule="auto"/>
        <w:jc w:val="left"/>
        <w:rPr>
          <w:del w:author="Parth Patel" w:date="2021-03-25T11:33:00Z" w:id="1050"/>
        </w:rPr>
      </w:pPr>
    </w:p>
    <w:p w:rsidR="009A5F99" w:rsidRDefault="009A5F99" w14:paraId="409CE213" w14:textId="77777777">
      <w:pPr>
        <w:widowControl w:val="0"/>
        <w:pBdr>
          <w:top w:val="nil"/>
          <w:left w:val="nil"/>
          <w:bottom w:val="nil"/>
          <w:right w:val="nil"/>
          <w:between w:val="nil"/>
        </w:pBdr>
        <w:spacing w:line="276" w:lineRule="auto"/>
        <w:jc w:val="left"/>
        <w:rPr>
          <w:del w:author="Parth Patel" w:date="2021-03-25T11:33:00Z" w:id="1051"/>
        </w:rPr>
      </w:pPr>
    </w:p>
    <w:p w:rsidR="009A5F99" w:rsidRDefault="009A5F99" w14:paraId="5D99D92E" w14:textId="77777777">
      <w:pPr>
        <w:widowControl w:val="0"/>
        <w:pBdr>
          <w:top w:val="nil"/>
          <w:left w:val="nil"/>
          <w:bottom w:val="nil"/>
          <w:right w:val="nil"/>
          <w:between w:val="nil"/>
        </w:pBdr>
        <w:spacing w:line="276" w:lineRule="auto"/>
        <w:jc w:val="left"/>
        <w:rPr>
          <w:del w:author="Parth Patel" w:date="2021-03-25T11:33:00Z" w:id="1052"/>
        </w:rPr>
      </w:pPr>
    </w:p>
    <w:p w:rsidR="009A5F99" w:rsidRDefault="009A5F99" w14:paraId="722D9139" w14:textId="77777777">
      <w:pPr>
        <w:widowControl w:val="0"/>
        <w:pBdr>
          <w:top w:val="nil"/>
          <w:left w:val="nil"/>
          <w:bottom w:val="nil"/>
          <w:right w:val="nil"/>
          <w:between w:val="nil"/>
        </w:pBdr>
        <w:spacing w:line="276" w:lineRule="auto"/>
        <w:jc w:val="left"/>
        <w:rPr>
          <w:del w:author="Parth Patel" w:date="2021-03-25T11:33:00Z" w:id="1053"/>
        </w:rPr>
      </w:pPr>
    </w:p>
    <w:p w:rsidR="009A5F99" w:rsidRDefault="009A5F99" w14:paraId="59293DE7" w14:textId="77777777">
      <w:pPr>
        <w:widowControl w:val="0"/>
        <w:pBdr>
          <w:top w:val="nil"/>
          <w:left w:val="nil"/>
          <w:bottom w:val="nil"/>
          <w:right w:val="nil"/>
          <w:between w:val="nil"/>
        </w:pBdr>
        <w:spacing w:line="276" w:lineRule="auto"/>
        <w:jc w:val="left"/>
        <w:rPr>
          <w:del w:author="Parth Patel" w:date="2021-03-25T11:33:00Z" w:id="1054"/>
        </w:rPr>
      </w:pPr>
    </w:p>
    <w:p w:rsidR="009A5F99" w:rsidRDefault="009A5F99" w14:paraId="1E38AD0C" w14:textId="77777777">
      <w:pPr>
        <w:widowControl w:val="0"/>
        <w:pBdr>
          <w:top w:val="nil"/>
          <w:left w:val="nil"/>
          <w:bottom w:val="nil"/>
          <w:right w:val="nil"/>
          <w:between w:val="nil"/>
        </w:pBdr>
        <w:spacing w:line="276" w:lineRule="auto"/>
        <w:jc w:val="left"/>
        <w:rPr>
          <w:del w:author="Parth Patel" w:date="2021-03-25T11:33:00Z" w:id="1055"/>
        </w:rPr>
      </w:pPr>
    </w:p>
    <w:p w:rsidR="009A5F99" w:rsidRDefault="009A5F99" w14:paraId="7F536EEF" w14:textId="77777777">
      <w:pPr>
        <w:widowControl w:val="0"/>
        <w:pBdr>
          <w:top w:val="nil"/>
          <w:left w:val="nil"/>
          <w:bottom w:val="nil"/>
          <w:right w:val="nil"/>
          <w:between w:val="nil"/>
        </w:pBdr>
        <w:spacing w:line="276" w:lineRule="auto"/>
        <w:jc w:val="left"/>
        <w:rPr>
          <w:del w:author="Parth Patel" w:date="2021-03-25T11:33:00Z" w:id="1056"/>
        </w:rPr>
      </w:pPr>
    </w:p>
    <w:p w:rsidR="009A5F99" w:rsidRDefault="009A5F99" w14:paraId="3ED3D543" w14:textId="77777777">
      <w:pPr>
        <w:widowControl w:val="0"/>
        <w:pBdr>
          <w:top w:val="nil"/>
          <w:left w:val="nil"/>
          <w:bottom w:val="nil"/>
          <w:right w:val="nil"/>
          <w:between w:val="nil"/>
        </w:pBdr>
        <w:spacing w:line="276" w:lineRule="auto"/>
        <w:jc w:val="left"/>
        <w:rPr>
          <w:del w:author="Parth Patel" w:date="2021-03-25T11:33:00Z" w:id="1057"/>
        </w:rPr>
      </w:pPr>
    </w:p>
    <w:p w:rsidR="009A5F99" w:rsidRDefault="009A5F99" w14:paraId="5FA950B7" w14:textId="77777777">
      <w:pPr>
        <w:widowControl w:val="0"/>
        <w:pBdr>
          <w:top w:val="nil"/>
          <w:left w:val="nil"/>
          <w:bottom w:val="nil"/>
          <w:right w:val="nil"/>
          <w:between w:val="nil"/>
        </w:pBdr>
        <w:spacing w:line="276" w:lineRule="auto"/>
        <w:jc w:val="left"/>
        <w:rPr>
          <w:del w:author="Parth Patel" w:date="2021-03-25T11:33:00Z" w:id="1058"/>
        </w:rPr>
      </w:pPr>
    </w:p>
    <w:p w:rsidR="009A5F99" w:rsidRDefault="009A5F99" w14:paraId="7D8A7377" w14:textId="77777777">
      <w:pPr>
        <w:widowControl w:val="0"/>
        <w:pBdr>
          <w:top w:val="nil"/>
          <w:left w:val="nil"/>
          <w:bottom w:val="nil"/>
          <w:right w:val="nil"/>
          <w:between w:val="nil"/>
        </w:pBdr>
        <w:spacing w:line="276" w:lineRule="auto"/>
        <w:jc w:val="left"/>
        <w:rPr>
          <w:del w:author="Parth Patel" w:date="2021-03-25T11:33:00Z" w:id="1059"/>
        </w:rPr>
      </w:pPr>
    </w:p>
    <w:p w:rsidRPr="00AB3656" w:rsidR="009A5F99" w:rsidP="52CC2EEF" w:rsidRDefault="00000000" w14:paraId="30F53851" w14:textId="29B8837B">
      <w:pPr>
        <w:pStyle w:val="Title"/>
        <w:jc w:val="left"/>
        <w:rPr>
          <w:sz w:val="28"/>
          <w:szCs w:val="28"/>
        </w:rPr>
      </w:pPr>
      <w:bookmarkStart w:name="_1egqt2p" w:id="1060"/>
      <w:bookmarkEnd w:id="1060"/>
      <w:ins w:author="Parth Patel" w:date="2021-03-25T11:33:00Z" w:id="1319399627">
        <w:r w:rsidR="00000000">
          <w:t xml:space="preserve">Appendix A: </w:t>
        </w:r>
      </w:ins>
      <w:bookmarkStart w:name="_sqyw64" w:id="1067"/>
      <w:bookmarkEnd w:id="1067"/>
    </w:p>
    <w:p w:rsidR="009A5F99" w:rsidRDefault="00000000" w14:paraId="4A7E4C20" w14:textId="77777777">
      <w:pPr>
        <w:shd w:val="clear" w:color="auto" w:fill="FFFFFF"/>
        <w:jc w:val="left"/>
        <w:rPr>
          <w:rFonts w:ascii="Consolas" w:hAnsi="Consolas" w:eastAsia="Consolas" w:cs="Consolas"/>
          <w:color w:val="000000"/>
          <w:sz w:val="16"/>
          <w:szCs w:val="16"/>
        </w:rPr>
      </w:pPr>
      <w:r>
        <w:rPr>
          <w:rFonts w:ascii="Consolas" w:hAnsi="Consolas" w:eastAsia="Consolas" w:cs="Consolas"/>
          <w:color w:val="AF00DB"/>
          <w:sz w:val="16"/>
          <w:szCs w:val="16"/>
        </w:rPr>
        <w:t>import</w:t>
      </w:r>
      <w:r>
        <w:rPr>
          <w:rFonts w:ascii="Consolas" w:hAnsi="Consolas" w:eastAsia="Consolas" w:cs="Consolas"/>
          <w:color w:val="000000"/>
          <w:sz w:val="16"/>
          <w:szCs w:val="16"/>
        </w:rPr>
        <w:t> sys</w:t>
      </w:r>
    </w:p>
    <w:p w:rsidR="009A5F99" w:rsidRDefault="00000000" w14:paraId="6A3B3327"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AF00DB"/>
          <w:sz w:val="16"/>
          <w:szCs w:val="16"/>
        </w:rPr>
        <w:t>import</w:t>
      </w:r>
      <w:r>
        <w:rPr>
          <w:rFonts w:ascii="Consolas" w:hAnsi="Consolas" w:eastAsia="Consolas" w:cs="Consolas"/>
          <w:color w:val="000000"/>
          <w:sz w:val="16"/>
          <w:szCs w:val="16"/>
        </w:rPr>
        <w:t> os</w:t>
      </w:r>
    </w:p>
    <w:p w:rsidR="009A5F99" w:rsidRDefault="00000000" w14:paraId="7C263C9A"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AF00DB"/>
          <w:sz w:val="16"/>
          <w:szCs w:val="16"/>
        </w:rPr>
        <w:t>import</w:t>
      </w:r>
      <w:r>
        <w:rPr>
          <w:rFonts w:ascii="Consolas" w:hAnsi="Consolas" w:eastAsia="Consolas" w:cs="Consolas"/>
          <w:color w:val="000000"/>
          <w:sz w:val="16"/>
          <w:szCs w:val="16"/>
        </w:rPr>
        <w:t> numpy </w:t>
      </w:r>
      <w:r>
        <w:rPr>
          <w:rFonts w:ascii="Consolas" w:hAnsi="Consolas" w:eastAsia="Consolas" w:cs="Consolas"/>
          <w:color w:val="AF00DB"/>
          <w:sz w:val="16"/>
          <w:szCs w:val="16"/>
        </w:rPr>
        <w:t>as</w:t>
      </w:r>
      <w:r>
        <w:rPr>
          <w:rFonts w:ascii="Consolas" w:hAnsi="Consolas" w:eastAsia="Consolas" w:cs="Consolas"/>
          <w:color w:val="000000"/>
          <w:sz w:val="16"/>
          <w:szCs w:val="16"/>
        </w:rPr>
        <w:t> np</w:t>
      </w:r>
    </w:p>
    <w:p w:rsidR="009A5F99" w:rsidRDefault="00000000" w14:paraId="61EFCD30"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AF00DB"/>
          <w:sz w:val="16"/>
          <w:szCs w:val="16"/>
        </w:rPr>
        <w:t>import</w:t>
      </w:r>
      <w:r>
        <w:rPr>
          <w:rFonts w:ascii="Consolas" w:hAnsi="Consolas" w:eastAsia="Consolas" w:cs="Consolas"/>
          <w:color w:val="000000"/>
          <w:sz w:val="16"/>
          <w:szCs w:val="16"/>
        </w:rPr>
        <w:t> pandas </w:t>
      </w:r>
      <w:r>
        <w:rPr>
          <w:rFonts w:ascii="Consolas" w:hAnsi="Consolas" w:eastAsia="Consolas" w:cs="Consolas"/>
          <w:color w:val="AF00DB"/>
          <w:sz w:val="16"/>
          <w:szCs w:val="16"/>
        </w:rPr>
        <w:t>as</w:t>
      </w:r>
      <w:r>
        <w:rPr>
          <w:rFonts w:ascii="Consolas" w:hAnsi="Consolas" w:eastAsia="Consolas" w:cs="Consolas"/>
          <w:color w:val="000000"/>
          <w:sz w:val="16"/>
          <w:szCs w:val="16"/>
        </w:rPr>
        <w:t> pd</w:t>
      </w:r>
    </w:p>
    <w:p w:rsidR="009A5F99" w:rsidRDefault="00000000" w14:paraId="479FA458"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AF00DB"/>
          <w:sz w:val="16"/>
          <w:szCs w:val="16"/>
        </w:rPr>
        <w:t>import</w:t>
      </w:r>
      <w:r>
        <w:rPr>
          <w:rFonts w:ascii="Consolas" w:hAnsi="Consolas" w:eastAsia="Consolas" w:cs="Consolas"/>
          <w:color w:val="000000"/>
          <w:sz w:val="16"/>
          <w:szCs w:val="16"/>
        </w:rPr>
        <w:t> </w:t>
      </w:r>
      <w:r>
        <w:rPr>
          <w:rFonts w:ascii="Consolas" w:hAnsi="Consolas" w:eastAsia="Consolas" w:cs="Consolas"/>
          <w:color w:val="000000"/>
          <w:sz w:val="16"/>
          <w:szCs w:val="16"/>
        </w:rPr>
        <w:t>matplotlib</w:t>
      </w:r>
    </w:p>
    <w:p w:rsidR="009A5F99" w:rsidRDefault="009A5F99" w14:paraId="5270B21D"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486DDCD3"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os.chdir(</w:t>
      </w:r>
      <w:r>
        <w:rPr>
          <w:rFonts w:ascii="Consolas" w:hAnsi="Consolas" w:eastAsia="Consolas" w:cs="Consolas"/>
          <w:color w:val="A31515"/>
          <w:sz w:val="16"/>
          <w:szCs w:val="16"/>
        </w:rPr>
        <w:t>'c:</w:t>
      </w:r>
      <w:r>
        <w:rPr>
          <w:rFonts w:ascii="Consolas" w:hAnsi="Consolas" w:eastAsia="Consolas" w:cs="Consolas"/>
          <w:color w:val="EE0000"/>
          <w:sz w:val="16"/>
          <w:szCs w:val="16"/>
        </w:rPr>
        <w:t>\\</w:t>
      </w:r>
      <w:r>
        <w:rPr>
          <w:rFonts w:ascii="Consolas" w:hAnsi="Consolas" w:eastAsia="Consolas" w:cs="Consolas"/>
          <w:color w:val="A31515"/>
          <w:sz w:val="16"/>
          <w:szCs w:val="16"/>
        </w:rPr>
        <w:t>Users</w:t>
      </w:r>
      <w:r>
        <w:rPr>
          <w:rFonts w:ascii="Consolas" w:hAnsi="Consolas" w:eastAsia="Consolas" w:cs="Consolas"/>
          <w:color w:val="EE0000"/>
          <w:sz w:val="16"/>
          <w:szCs w:val="16"/>
        </w:rPr>
        <w:t>\\</w:t>
      </w:r>
      <w:r>
        <w:rPr>
          <w:rFonts w:ascii="Consolas" w:hAnsi="Consolas" w:eastAsia="Consolas" w:cs="Consolas"/>
          <w:color w:val="A31515"/>
          <w:sz w:val="16"/>
          <w:szCs w:val="16"/>
        </w:rPr>
        <w:t>pr7pa</w:t>
      </w:r>
      <w:r>
        <w:rPr>
          <w:rFonts w:ascii="Consolas" w:hAnsi="Consolas" w:eastAsia="Consolas" w:cs="Consolas"/>
          <w:color w:val="EE0000"/>
          <w:sz w:val="16"/>
          <w:szCs w:val="16"/>
        </w:rPr>
        <w:t>\\</w:t>
      </w:r>
      <w:r>
        <w:rPr>
          <w:rFonts w:ascii="Consolas" w:hAnsi="Consolas" w:eastAsia="Consolas" w:cs="Consolas"/>
          <w:color w:val="A31515"/>
          <w:sz w:val="16"/>
          <w:szCs w:val="16"/>
        </w:rPr>
        <w:t>Desktop</w:t>
      </w:r>
      <w:r>
        <w:rPr>
          <w:rFonts w:ascii="Consolas" w:hAnsi="Consolas" w:eastAsia="Consolas" w:cs="Consolas"/>
          <w:color w:val="EE0000"/>
          <w:sz w:val="16"/>
          <w:szCs w:val="16"/>
        </w:rPr>
        <w:t>\\</w:t>
      </w:r>
      <w:r>
        <w:rPr>
          <w:rFonts w:ascii="Consolas" w:hAnsi="Consolas" w:eastAsia="Consolas" w:cs="Consolas"/>
          <w:color w:val="A31515"/>
          <w:sz w:val="16"/>
          <w:szCs w:val="16"/>
        </w:rPr>
        <w:t>server</w:t>
      </w:r>
      <w:r>
        <w:rPr>
          <w:rFonts w:ascii="Consolas" w:hAnsi="Consolas" w:eastAsia="Consolas" w:cs="Consolas"/>
          <w:color w:val="EE0000"/>
          <w:sz w:val="16"/>
          <w:szCs w:val="16"/>
        </w:rPr>
        <w:t>\\</w:t>
      </w:r>
      <w:r>
        <w:rPr>
          <w:rFonts w:ascii="Consolas" w:hAnsi="Consolas" w:eastAsia="Consolas" w:cs="Consolas"/>
          <w:color w:val="A31515"/>
          <w:sz w:val="16"/>
          <w:szCs w:val="16"/>
        </w:rPr>
        <w:t>Python</w:t>
      </w:r>
      <w:r>
        <w:rPr>
          <w:rFonts w:ascii="Consolas" w:hAnsi="Consolas" w:eastAsia="Consolas" w:cs="Consolas"/>
          <w:color w:val="EE0000"/>
          <w:sz w:val="16"/>
          <w:szCs w:val="16"/>
        </w:rPr>
        <w:t>\\</w:t>
      </w:r>
      <w:r>
        <w:rPr>
          <w:rFonts w:ascii="Consolas" w:hAnsi="Consolas" w:eastAsia="Consolas" w:cs="Consolas"/>
          <w:color w:val="A31515"/>
          <w:sz w:val="16"/>
          <w:szCs w:val="16"/>
        </w:rPr>
        <w:t>Version3.0'</w:t>
      </w:r>
      <w:r>
        <w:rPr>
          <w:rFonts w:ascii="Consolas" w:hAnsi="Consolas" w:eastAsia="Consolas" w:cs="Consolas"/>
          <w:color w:val="000000"/>
          <w:sz w:val="16"/>
          <w:szCs w:val="16"/>
        </w:rPr>
        <w:t>)</w:t>
      </w:r>
    </w:p>
    <w:p w:rsidR="009A5F99" w:rsidRDefault="009A5F99" w14:paraId="39BD5FC6"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310FEF98"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8000"/>
          <w:sz w:val="16"/>
          <w:szCs w:val="16"/>
        </w:rPr>
        <w:t># Import Files</w:t>
      </w:r>
    </w:p>
    <w:p w:rsidR="009A5F99" w:rsidRDefault="009A5F99" w14:paraId="4B676AB1"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5974E549"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fileinput = </w:t>
      </w:r>
      <w:r>
        <w:rPr>
          <w:rFonts w:ascii="Consolas" w:hAnsi="Consolas" w:eastAsia="Consolas" w:cs="Consolas"/>
          <w:color w:val="267F99"/>
          <w:sz w:val="16"/>
          <w:szCs w:val="16"/>
        </w:rPr>
        <w:t>str</w:t>
      </w:r>
      <w:r>
        <w:rPr>
          <w:rFonts w:ascii="Consolas" w:hAnsi="Consolas" w:eastAsia="Consolas" w:cs="Consolas"/>
          <w:color w:val="000000"/>
          <w:sz w:val="16"/>
          <w:szCs w:val="16"/>
        </w:rPr>
        <w:t>(</w:t>
      </w:r>
      <w:r>
        <w:rPr>
          <w:rFonts w:ascii="Consolas" w:hAnsi="Consolas" w:eastAsia="Consolas" w:cs="Consolas"/>
          <w:color w:val="795E26"/>
          <w:sz w:val="16"/>
          <w:szCs w:val="16"/>
        </w:rPr>
        <w:t>input</w:t>
      </w:r>
      <w:r>
        <w:rPr>
          <w:rFonts w:ascii="Consolas" w:hAnsi="Consolas" w:eastAsia="Consolas" w:cs="Consolas"/>
          <w:color w:val="000000"/>
          <w:sz w:val="16"/>
          <w:szCs w:val="16"/>
        </w:rPr>
        <w:t>(</w:t>
      </w:r>
      <w:r>
        <w:rPr>
          <w:rFonts w:ascii="Consolas" w:hAnsi="Consolas" w:eastAsia="Consolas" w:cs="Consolas"/>
          <w:color w:val="A31515"/>
          <w:sz w:val="16"/>
          <w:szCs w:val="16"/>
        </w:rPr>
        <w:t>"Enter the name of the file: "</w:t>
      </w:r>
      <w:r>
        <w:rPr>
          <w:rFonts w:ascii="Consolas" w:hAnsi="Consolas" w:eastAsia="Consolas" w:cs="Consolas"/>
          <w:color w:val="000000"/>
          <w:sz w:val="16"/>
          <w:szCs w:val="16"/>
        </w:rPr>
        <w:t>))</w:t>
      </w:r>
    </w:p>
    <w:p w:rsidR="009A5F99" w:rsidRDefault="00000000" w14:paraId="748D0B51"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AF00DB"/>
          <w:sz w:val="16"/>
          <w:szCs w:val="16"/>
        </w:rPr>
        <w:t>if</w:t>
      </w:r>
      <w:r>
        <w:rPr>
          <w:rFonts w:ascii="Consolas" w:hAnsi="Consolas" w:eastAsia="Consolas" w:cs="Consolas"/>
          <w:color w:val="000000"/>
          <w:sz w:val="16"/>
          <w:szCs w:val="16"/>
        </w:rPr>
        <w:t> </w:t>
      </w:r>
      <w:r>
        <w:rPr>
          <w:rFonts w:ascii="Consolas" w:hAnsi="Consolas" w:eastAsia="Consolas" w:cs="Consolas"/>
          <w:color w:val="0000FF"/>
          <w:sz w:val="16"/>
          <w:szCs w:val="16"/>
        </w:rPr>
        <w:t>not</w:t>
      </w:r>
      <w:r>
        <w:rPr>
          <w:rFonts w:ascii="Consolas" w:hAnsi="Consolas" w:eastAsia="Consolas" w:cs="Consolas"/>
          <w:color w:val="000000"/>
          <w:sz w:val="16"/>
          <w:szCs w:val="16"/>
        </w:rPr>
        <w:t> </w:t>
      </w:r>
      <w:r>
        <w:rPr>
          <w:rFonts w:ascii="Consolas" w:hAnsi="Consolas" w:eastAsia="Consolas" w:cs="Consolas"/>
          <w:color w:val="A31515"/>
          <w:sz w:val="16"/>
          <w:szCs w:val="16"/>
        </w:rPr>
        <w:t>".csv"</w:t>
      </w:r>
      <w:r>
        <w:rPr>
          <w:rFonts w:ascii="Consolas" w:hAnsi="Consolas" w:eastAsia="Consolas" w:cs="Consolas"/>
          <w:color w:val="000000"/>
          <w:sz w:val="16"/>
          <w:szCs w:val="16"/>
        </w:rPr>
        <w:t> </w:t>
      </w:r>
      <w:r>
        <w:rPr>
          <w:rFonts w:ascii="Consolas" w:hAnsi="Consolas" w:eastAsia="Consolas" w:cs="Consolas"/>
          <w:color w:val="0000FF"/>
          <w:sz w:val="16"/>
          <w:szCs w:val="16"/>
        </w:rPr>
        <w:t>in</w:t>
      </w:r>
      <w:r>
        <w:rPr>
          <w:rFonts w:ascii="Consolas" w:hAnsi="Consolas" w:eastAsia="Consolas" w:cs="Consolas"/>
          <w:color w:val="000000"/>
          <w:sz w:val="16"/>
          <w:szCs w:val="16"/>
        </w:rPr>
        <w:t> fileinput:</w:t>
      </w:r>
    </w:p>
    <w:p w:rsidR="009A5F99" w:rsidRDefault="00000000" w14:paraId="61F80E8C"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fileinput += </w:t>
      </w:r>
      <w:r>
        <w:rPr>
          <w:rFonts w:ascii="Consolas" w:hAnsi="Consolas" w:eastAsia="Consolas" w:cs="Consolas"/>
          <w:color w:val="A31515"/>
          <w:sz w:val="16"/>
          <w:szCs w:val="16"/>
        </w:rPr>
        <w:t>".csv"</w:t>
      </w:r>
    </w:p>
    <w:p w:rsidR="009A5F99" w:rsidRDefault="009A5F99" w14:paraId="0452EEE6"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7CA39F74"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raw_data = pd.read_csv(fileinput)</w:t>
      </w:r>
    </w:p>
    <w:p w:rsidR="009A5F99" w:rsidRDefault="009A5F99" w14:paraId="2C29244C"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41623487"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raw_data[</w:t>
      </w:r>
      <w:r>
        <w:rPr>
          <w:rFonts w:ascii="Consolas" w:hAnsi="Consolas" w:eastAsia="Consolas" w:cs="Consolas"/>
          <w:color w:val="A31515"/>
          <w:sz w:val="16"/>
          <w:szCs w:val="16"/>
        </w:rPr>
        <w:t>'MAF_FLOW'</w:t>
      </w:r>
      <w:r>
        <w:rPr>
          <w:rFonts w:ascii="Consolas" w:hAnsi="Consolas" w:eastAsia="Consolas" w:cs="Consolas"/>
          <w:color w:val="000000"/>
          <w:sz w:val="16"/>
          <w:szCs w:val="16"/>
        </w:rPr>
        <w:t>].notnull().all()</w:t>
      </w:r>
    </w:p>
    <w:p w:rsidR="009A5F99" w:rsidRDefault="009A5F99" w14:paraId="6F85EC5E"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7FC9BD5E"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8000"/>
          <w:sz w:val="16"/>
          <w:szCs w:val="16"/>
        </w:rPr>
        <w:t># ## Hide Blank Cells </w:t>
      </w:r>
    </w:p>
    <w:p w:rsidR="009A5F99" w:rsidRDefault="00000000" w14:paraId="7972BCA6"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p>
    <w:p w:rsidR="009A5F99" w:rsidRDefault="00000000" w14:paraId="41BC3619"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8000"/>
          <w:sz w:val="16"/>
          <w:szCs w:val="16"/>
        </w:rPr>
        <w:t>#df = raw_data.drop(raw_data.loc[ : , 'GPS_TIME': ], 1)   #To exclude GPS Data</w:t>
      </w:r>
    </w:p>
    <w:p w:rsidR="009A5F99" w:rsidRDefault="00000000" w14:paraId="6C74386B"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df = raw_data[raw_data[</w:t>
      </w:r>
      <w:r>
        <w:rPr>
          <w:rFonts w:ascii="Consolas" w:hAnsi="Consolas" w:eastAsia="Consolas" w:cs="Consolas"/>
          <w:color w:val="A31515"/>
          <w:sz w:val="16"/>
          <w:szCs w:val="16"/>
        </w:rPr>
        <w:t>'RPM'</w:t>
      </w:r>
      <w:r>
        <w:rPr>
          <w:rFonts w:ascii="Consolas" w:hAnsi="Consolas" w:eastAsia="Consolas" w:cs="Consolas"/>
          <w:color w:val="000000"/>
          <w:sz w:val="16"/>
          <w:szCs w:val="16"/>
        </w:rPr>
        <w:t>].notnull()]</w:t>
      </w:r>
    </w:p>
    <w:p w:rsidR="009A5F99" w:rsidRDefault="009A5F99" w14:paraId="41A54AD2"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7D342E21"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8000"/>
          <w:sz w:val="16"/>
          <w:szCs w:val="16"/>
        </w:rPr>
        <w:t># ## Determine Method for Fuel Calcualtion</w:t>
      </w:r>
    </w:p>
    <w:p w:rsidR="009A5F99" w:rsidRDefault="009A5F99" w14:paraId="55DAB201"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41EBC0AE"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AF00DB"/>
          <w:sz w:val="16"/>
          <w:szCs w:val="16"/>
        </w:rPr>
        <w:t>if</w:t>
      </w:r>
      <w:r>
        <w:rPr>
          <w:rFonts w:ascii="Consolas" w:hAnsi="Consolas" w:eastAsia="Consolas" w:cs="Consolas"/>
          <w:color w:val="000000"/>
          <w:sz w:val="16"/>
          <w:szCs w:val="16"/>
        </w:rPr>
        <w:t> df[</w:t>
      </w:r>
      <w:r>
        <w:rPr>
          <w:rFonts w:ascii="Consolas" w:hAnsi="Consolas" w:eastAsia="Consolas" w:cs="Consolas"/>
          <w:color w:val="A31515"/>
          <w:sz w:val="16"/>
          <w:szCs w:val="16"/>
        </w:rPr>
        <w:t>'MAF_FLOW'</w:t>
      </w:r>
      <w:r>
        <w:rPr>
          <w:rFonts w:ascii="Consolas" w:hAnsi="Consolas" w:eastAsia="Consolas" w:cs="Consolas"/>
          <w:color w:val="000000"/>
          <w:sz w:val="16"/>
          <w:szCs w:val="16"/>
        </w:rPr>
        <w:t>].notnull</w:t>
      </w:r>
      <w:r>
        <w:rPr>
          <w:rFonts w:ascii="Consolas" w:hAnsi="Consolas" w:eastAsia="Consolas" w:cs="Consolas"/>
          <w:color w:val="000000"/>
          <w:sz w:val="16"/>
          <w:szCs w:val="16"/>
        </w:rPr>
        <w:t>().all() :</w:t>
      </w:r>
    </w:p>
    <w:p w:rsidR="009A5F99" w:rsidRDefault="00000000" w14:paraId="0C4BB7C5"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sp_no = </w:t>
      </w:r>
      <w:r>
        <w:rPr>
          <w:rFonts w:ascii="Consolas" w:hAnsi="Consolas" w:eastAsia="Consolas" w:cs="Consolas"/>
          <w:color w:val="098658"/>
          <w:sz w:val="16"/>
          <w:szCs w:val="16"/>
        </w:rPr>
        <w:t>1</w:t>
      </w:r>
    </w:p>
    <w:p w:rsidR="009A5F99" w:rsidRDefault="00000000" w14:paraId="4FD5AAE6"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AF00DB"/>
          <w:sz w:val="16"/>
          <w:szCs w:val="16"/>
        </w:rPr>
        <w:t>elif</w:t>
      </w:r>
      <w:r>
        <w:rPr>
          <w:rFonts w:ascii="Consolas" w:hAnsi="Consolas" w:eastAsia="Consolas" w:cs="Consolas"/>
          <w:color w:val="000000"/>
          <w:sz w:val="16"/>
          <w:szCs w:val="16"/>
        </w:rPr>
        <w:t> df[</w:t>
      </w:r>
      <w:r>
        <w:rPr>
          <w:rFonts w:ascii="Consolas" w:hAnsi="Consolas" w:eastAsia="Consolas" w:cs="Consolas"/>
          <w:color w:val="A31515"/>
          <w:sz w:val="16"/>
          <w:szCs w:val="16"/>
        </w:rPr>
        <w:t>'INTAKE_MAP'</w:t>
      </w:r>
      <w:r>
        <w:rPr>
          <w:rFonts w:ascii="Consolas" w:hAnsi="Consolas" w:eastAsia="Consolas" w:cs="Consolas"/>
          <w:color w:val="000000"/>
          <w:sz w:val="16"/>
          <w:szCs w:val="16"/>
        </w:rPr>
        <w:t>].notnull().all() :</w:t>
      </w:r>
    </w:p>
    <w:p w:rsidR="009A5F99" w:rsidRDefault="00000000" w14:paraId="530A2B72"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sp_no = </w:t>
      </w:r>
      <w:r>
        <w:rPr>
          <w:rFonts w:ascii="Consolas" w:hAnsi="Consolas" w:eastAsia="Consolas" w:cs="Consolas"/>
          <w:color w:val="098658"/>
          <w:sz w:val="16"/>
          <w:szCs w:val="16"/>
        </w:rPr>
        <w:t>2</w:t>
      </w:r>
    </w:p>
    <w:p w:rsidR="009A5F99" w:rsidRDefault="00000000" w14:paraId="483191D9"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AF00DB"/>
          <w:sz w:val="16"/>
          <w:szCs w:val="16"/>
        </w:rPr>
        <w:t>else</w:t>
      </w:r>
      <w:r>
        <w:rPr>
          <w:rFonts w:ascii="Consolas" w:hAnsi="Consolas" w:eastAsia="Consolas" w:cs="Consolas"/>
          <w:color w:val="000000"/>
          <w:sz w:val="16"/>
          <w:szCs w:val="16"/>
        </w:rPr>
        <w:t> :</w:t>
      </w:r>
    </w:p>
    <w:p w:rsidR="009A5F99" w:rsidRDefault="00000000" w14:paraId="30B51F14"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sp_no = </w:t>
      </w:r>
      <w:r>
        <w:rPr>
          <w:rFonts w:ascii="Consolas" w:hAnsi="Consolas" w:eastAsia="Consolas" w:cs="Consolas"/>
          <w:color w:val="098658"/>
          <w:sz w:val="16"/>
          <w:szCs w:val="16"/>
        </w:rPr>
        <w:t>3</w:t>
      </w:r>
    </w:p>
    <w:p w:rsidR="009A5F99" w:rsidRDefault="009A5F99" w14:paraId="2F7615AA"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6029D49A"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8000"/>
          <w:sz w:val="16"/>
          <w:szCs w:val="16"/>
        </w:rPr>
        <w:t># ## Sorting according to date</w:t>
      </w:r>
    </w:p>
    <w:p w:rsidR="009A5F99" w:rsidRDefault="009A5F99" w14:paraId="3FCDFA7A"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5C0EEEB0"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AF00DB"/>
          <w:sz w:val="16"/>
          <w:szCs w:val="16"/>
        </w:rPr>
        <w:t>if</w:t>
      </w:r>
      <w:r>
        <w:rPr>
          <w:rFonts w:ascii="Consolas" w:hAnsi="Consolas" w:eastAsia="Consolas" w:cs="Consolas"/>
          <w:color w:val="000000"/>
          <w:sz w:val="16"/>
          <w:szCs w:val="16"/>
        </w:rPr>
        <w:t> df[</w:t>
      </w:r>
      <w:r>
        <w:rPr>
          <w:rFonts w:ascii="Consolas" w:hAnsi="Consolas" w:eastAsia="Consolas" w:cs="Consolas"/>
          <w:color w:val="A31515"/>
          <w:sz w:val="16"/>
          <w:szCs w:val="16"/>
        </w:rPr>
        <w:t>'GPS_DATE'</w:t>
      </w:r>
      <w:r>
        <w:rPr>
          <w:rFonts w:ascii="Consolas" w:hAnsi="Consolas" w:eastAsia="Consolas" w:cs="Consolas"/>
          <w:color w:val="000000"/>
          <w:sz w:val="16"/>
          <w:szCs w:val="16"/>
        </w:rPr>
        <w:t>].notnull().all(): </w:t>
      </w:r>
    </w:p>
    <w:p w:rsidR="009A5F99" w:rsidRDefault="009A5F99" w14:paraId="43E7C402"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2D57540C"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df[</w:t>
      </w:r>
      <w:r>
        <w:rPr>
          <w:rFonts w:ascii="Consolas" w:hAnsi="Consolas" w:eastAsia="Consolas" w:cs="Consolas"/>
          <w:color w:val="A31515"/>
          <w:sz w:val="16"/>
          <w:szCs w:val="16"/>
        </w:rPr>
        <w:t>'REVERSE_DATE'</w:t>
      </w:r>
      <w:r>
        <w:rPr>
          <w:rFonts w:ascii="Consolas" w:hAnsi="Consolas" w:eastAsia="Consolas" w:cs="Consolas"/>
          <w:color w:val="000000"/>
          <w:sz w:val="16"/>
          <w:szCs w:val="16"/>
        </w:rPr>
        <w:t>] = (((df[</w:t>
      </w:r>
      <w:r>
        <w:rPr>
          <w:rFonts w:ascii="Consolas" w:hAnsi="Consolas" w:eastAsia="Consolas" w:cs="Consolas"/>
          <w:color w:val="A31515"/>
          <w:sz w:val="16"/>
          <w:szCs w:val="16"/>
        </w:rPr>
        <w:t>'GPS_DATE'</w:t>
      </w:r>
      <w:r>
        <w:rPr>
          <w:rFonts w:ascii="Consolas" w:hAnsi="Consolas" w:eastAsia="Consolas" w:cs="Consolas"/>
          <w:color w:val="000000"/>
          <w:sz w:val="16"/>
          <w:szCs w:val="16"/>
        </w:rPr>
        <w:t>] % </w:t>
      </w:r>
      <w:r>
        <w:rPr>
          <w:rFonts w:ascii="Consolas" w:hAnsi="Consolas" w:eastAsia="Consolas" w:cs="Consolas"/>
          <w:color w:val="098658"/>
          <w:sz w:val="16"/>
          <w:szCs w:val="16"/>
        </w:rPr>
        <w:t>100</w:t>
      </w:r>
      <w:r>
        <w:rPr>
          <w:rFonts w:ascii="Consolas" w:hAnsi="Consolas" w:eastAsia="Consolas" w:cs="Consolas"/>
          <w:color w:val="000000"/>
          <w:sz w:val="16"/>
          <w:szCs w:val="16"/>
        </w:rPr>
        <w:t>) * </w:t>
      </w:r>
      <w:r>
        <w:rPr>
          <w:rFonts w:ascii="Consolas" w:hAnsi="Consolas" w:eastAsia="Consolas" w:cs="Consolas"/>
          <w:color w:val="098658"/>
          <w:sz w:val="16"/>
          <w:szCs w:val="16"/>
        </w:rPr>
        <w:t>10000</w:t>
      </w:r>
      <w:r>
        <w:rPr>
          <w:rFonts w:ascii="Consolas" w:hAnsi="Consolas" w:eastAsia="Consolas" w:cs="Consolas"/>
          <w:color w:val="000000"/>
          <w:sz w:val="16"/>
          <w:szCs w:val="16"/>
        </w:rPr>
        <w:t> + (df[</w:t>
      </w:r>
      <w:r>
        <w:rPr>
          <w:rFonts w:ascii="Consolas" w:hAnsi="Consolas" w:eastAsia="Consolas" w:cs="Consolas"/>
          <w:color w:val="A31515"/>
          <w:sz w:val="16"/>
          <w:szCs w:val="16"/>
        </w:rPr>
        <w:t>'GPS_DATE'</w:t>
      </w:r>
      <w:r>
        <w:rPr>
          <w:rFonts w:ascii="Consolas" w:hAnsi="Consolas" w:eastAsia="Consolas" w:cs="Consolas"/>
          <w:color w:val="000000"/>
          <w:sz w:val="16"/>
          <w:szCs w:val="16"/>
        </w:rPr>
        <w:t>] % </w:t>
      </w:r>
      <w:r>
        <w:rPr>
          <w:rFonts w:ascii="Consolas" w:hAnsi="Consolas" w:eastAsia="Consolas" w:cs="Consolas"/>
          <w:color w:val="098658"/>
          <w:sz w:val="16"/>
          <w:szCs w:val="16"/>
        </w:rPr>
        <w:t>10000</w:t>
      </w:r>
      <w:r>
        <w:rPr>
          <w:rFonts w:ascii="Consolas" w:hAnsi="Consolas" w:eastAsia="Consolas" w:cs="Consolas"/>
          <w:color w:val="000000"/>
          <w:sz w:val="16"/>
          <w:szCs w:val="16"/>
        </w:rPr>
        <w:t> - df[</w:t>
      </w:r>
      <w:r>
        <w:rPr>
          <w:rFonts w:ascii="Consolas" w:hAnsi="Consolas" w:eastAsia="Consolas" w:cs="Consolas"/>
          <w:color w:val="A31515"/>
          <w:sz w:val="16"/>
          <w:szCs w:val="16"/>
        </w:rPr>
        <w:t>'GPS_DATE'</w:t>
      </w:r>
      <w:r>
        <w:rPr>
          <w:rFonts w:ascii="Consolas" w:hAnsi="Consolas" w:eastAsia="Consolas" w:cs="Consolas"/>
          <w:color w:val="000000"/>
          <w:sz w:val="16"/>
          <w:szCs w:val="16"/>
        </w:rPr>
        <w:t>] % </w:t>
      </w:r>
      <w:r>
        <w:rPr>
          <w:rFonts w:ascii="Consolas" w:hAnsi="Consolas" w:eastAsia="Consolas" w:cs="Consolas"/>
          <w:color w:val="098658"/>
          <w:sz w:val="16"/>
          <w:szCs w:val="16"/>
        </w:rPr>
        <w:t>100</w:t>
      </w:r>
      <w:r>
        <w:rPr>
          <w:rFonts w:ascii="Consolas" w:hAnsi="Consolas" w:eastAsia="Consolas" w:cs="Consolas"/>
          <w:color w:val="000000"/>
          <w:sz w:val="16"/>
          <w:szCs w:val="16"/>
        </w:rPr>
        <w:t>) * </w:t>
      </w:r>
      <w:r>
        <w:rPr>
          <w:rFonts w:ascii="Consolas" w:hAnsi="Consolas" w:eastAsia="Consolas" w:cs="Consolas"/>
          <w:color w:val="098658"/>
          <w:sz w:val="16"/>
          <w:szCs w:val="16"/>
        </w:rPr>
        <w:t>1</w:t>
      </w:r>
      <w:r>
        <w:rPr>
          <w:rFonts w:ascii="Consolas" w:hAnsi="Consolas" w:eastAsia="Consolas" w:cs="Consolas"/>
          <w:color w:val="000000"/>
          <w:sz w:val="16"/>
          <w:szCs w:val="16"/>
        </w:rPr>
        <w:t> + (df[</w:t>
      </w:r>
      <w:r>
        <w:rPr>
          <w:rFonts w:ascii="Consolas" w:hAnsi="Consolas" w:eastAsia="Consolas" w:cs="Consolas"/>
          <w:color w:val="A31515"/>
          <w:sz w:val="16"/>
          <w:szCs w:val="16"/>
        </w:rPr>
        <w:t>'GPS_DATE'</w:t>
      </w:r>
      <w:r>
        <w:rPr>
          <w:rFonts w:ascii="Consolas" w:hAnsi="Consolas" w:eastAsia="Consolas" w:cs="Consolas"/>
          <w:color w:val="000000"/>
          <w:sz w:val="16"/>
          <w:szCs w:val="16"/>
        </w:rPr>
        <w:t>] % </w:t>
      </w:r>
      <w:r>
        <w:rPr>
          <w:rFonts w:ascii="Consolas" w:hAnsi="Consolas" w:eastAsia="Consolas" w:cs="Consolas"/>
          <w:color w:val="098658"/>
          <w:sz w:val="16"/>
          <w:szCs w:val="16"/>
        </w:rPr>
        <w:t>1000000</w:t>
      </w:r>
      <w:r>
        <w:rPr>
          <w:rFonts w:ascii="Consolas" w:hAnsi="Consolas" w:eastAsia="Consolas" w:cs="Consolas"/>
          <w:color w:val="000000"/>
          <w:sz w:val="16"/>
          <w:szCs w:val="16"/>
        </w:rPr>
        <w:t> - df[</w:t>
      </w:r>
      <w:r>
        <w:rPr>
          <w:rFonts w:ascii="Consolas" w:hAnsi="Consolas" w:eastAsia="Consolas" w:cs="Consolas"/>
          <w:color w:val="A31515"/>
          <w:sz w:val="16"/>
          <w:szCs w:val="16"/>
        </w:rPr>
        <w:t>'GPS_DATE'</w:t>
      </w:r>
      <w:r>
        <w:rPr>
          <w:rFonts w:ascii="Consolas" w:hAnsi="Consolas" w:eastAsia="Consolas" w:cs="Consolas"/>
          <w:color w:val="000000"/>
          <w:sz w:val="16"/>
          <w:szCs w:val="16"/>
        </w:rPr>
        <w:t>] % </w:t>
      </w:r>
      <w:r>
        <w:rPr>
          <w:rFonts w:ascii="Consolas" w:hAnsi="Consolas" w:eastAsia="Consolas" w:cs="Consolas"/>
          <w:color w:val="098658"/>
          <w:sz w:val="16"/>
          <w:szCs w:val="16"/>
        </w:rPr>
        <w:t>10000</w:t>
      </w:r>
      <w:r>
        <w:rPr>
          <w:rFonts w:ascii="Consolas" w:hAnsi="Consolas" w:eastAsia="Consolas" w:cs="Consolas"/>
          <w:color w:val="000000"/>
          <w:sz w:val="16"/>
          <w:szCs w:val="16"/>
        </w:rPr>
        <w:t>) / </w:t>
      </w:r>
      <w:r>
        <w:rPr>
          <w:rFonts w:ascii="Consolas" w:hAnsi="Consolas" w:eastAsia="Consolas" w:cs="Consolas"/>
          <w:color w:val="098658"/>
          <w:sz w:val="16"/>
          <w:szCs w:val="16"/>
        </w:rPr>
        <w:t>10000</w:t>
      </w:r>
      <w:r>
        <w:rPr>
          <w:rFonts w:ascii="Consolas" w:hAnsi="Consolas" w:eastAsia="Consolas" w:cs="Consolas"/>
          <w:color w:val="000000"/>
          <w:sz w:val="16"/>
          <w:szCs w:val="16"/>
        </w:rPr>
        <w:t>))</w:t>
      </w:r>
    </w:p>
    <w:p w:rsidR="009A5F99" w:rsidRDefault="00000000" w14:paraId="0A40299A"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df[</w:t>
      </w:r>
      <w:r>
        <w:rPr>
          <w:rFonts w:ascii="Consolas" w:hAnsi="Consolas" w:eastAsia="Consolas" w:cs="Consolas"/>
          <w:color w:val="A31515"/>
          <w:sz w:val="16"/>
          <w:szCs w:val="16"/>
        </w:rPr>
        <w:t>'REVERSE_DATE'</w:t>
      </w:r>
      <w:r>
        <w:rPr>
          <w:rFonts w:ascii="Consolas" w:hAnsi="Consolas" w:eastAsia="Consolas" w:cs="Consolas"/>
          <w:color w:val="000000"/>
          <w:sz w:val="16"/>
          <w:szCs w:val="16"/>
        </w:rPr>
        <w:t>] = df[</w:t>
      </w:r>
      <w:r>
        <w:rPr>
          <w:rFonts w:ascii="Consolas" w:hAnsi="Consolas" w:eastAsia="Consolas" w:cs="Consolas"/>
          <w:color w:val="A31515"/>
          <w:sz w:val="16"/>
          <w:szCs w:val="16"/>
        </w:rPr>
        <w:t>'REVERSE_DATE'</w:t>
      </w:r>
      <w:r>
        <w:rPr>
          <w:rFonts w:ascii="Consolas" w:hAnsi="Consolas" w:eastAsia="Consolas" w:cs="Consolas"/>
          <w:color w:val="000000"/>
          <w:sz w:val="16"/>
          <w:szCs w:val="16"/>
        </w:rPr>
        <w:t>].astype(</w:t>
      </w:r>
      <w:r>
        <w:rPr>
          <w:rFonts w:ascii="Consolas" w:hAnsi="Consolas" w:eastAsia="Consolas" w:cs="Consolas"/>
          <w:color w:val="267F99"/>
          <w:sz w:val="16"/>
          <w:szCs w:val="16"/>
        </w:rPr>
        <w:t>int</w:t>
      </w:r>
      <w:r>
        <w:rPr>
          <w:rFonts w:ascii="Consolas" w:hAnsi="Consolas" w:eastAsia="Consolas" w:cs="Consolas"/>
          <w:color w:val="000000"/>
          <w:sz w:val="16"/>
          <w:szCs w:val="16"/>
        </w:rPr>
        <w:t>)</w:t>
      </w:r>
    </w:p>
    <w:p w:rsidR="009A5F99" w:rsidRDefault="009A5F99" w14:paraId="5A88B93C"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4A3706CB"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df = df.sort_values([</w:t>
      </w:r>
      <w:r>
        <w:rPr>
          <w:rFonts w:ascii="Consolas" w:hAnsi="Consolas" w:eastAsia="Consolas" w:cs="Consolas"/>
          <w:color w:val="A31515"/>
          <w:sz w:val="16"/>
          <w:szCs w:val="16"/>
        </w:rPr>
        <w:t>'REVERSE_DATE'</w:t>
      </w:r>
      <w:r>
        <w:rPr>
          <w:rFonts w:ascii="Consolas" w:hAnsi="Consolas" w:eastAsia="Consolas" w:cs="Consolas"/>
          <w:color w:val="000000"/>
          <w:sz w:val="16"/>
          <w:szCs w:val="16"/>
        </w:rPr>
        <w:t>], </w:t>
      </w:r>
      <w:r>
        <w:rPr>
          <w:rFonts w:ascii="Consolas" w:hAnsi="Consolas" w:eastAsia="Consolas" w:cs="Consolas"/>
          <w:color w:val="001080"/>
          <w:sz w:val="16"/>
          <w:szCs w:val="16"/>
        </w:rPr>
        <w:t>ascending</w:t>
      </w:r>
      <w:r>
        <w:rPr>
          <w:rFonts w:ascii="Consolas" w:hAnsi="Consolas" w:eastAsia="Consolas" w:cs="Consolas"/>
          <w:color w:val="000000"/>
          <w:sz w:val="16"/>
          <w:szCs w:val="16"/>
        </w:rPr>
        <w:t> = </w:t>
      </w:r>
      <w:r>
        <w:rPr>
          <w:rFonts w:ascii="Consolas" w:hAnsi="Consolas" w:eastAsia="Consolas" w:cs="Consolas"/>
          <w:color w:val="0000FF"/>
          <w:sz w:val="16"/>
          <w:szCs w:val="16"/>
        </w:rPr>
        <w:t>True</w:t>
      </w:r>
      <w:r>
        <w:rPr>
          <w:rFonts w:ascii="Consolas" w:hAnsi="Consolas" w:eastAsia="Consolas" w:cs="Consolas"/>
          <w:color w:val="000000"/>
          <w:sz w:val="16"/>
          <w:szCs w:val="16"/>
        </w:rPr>
        <w:t>)</w:t>
      </w:r>
    </w:p>
    <w:p w:rsidR="009A5F99" w:rsidRDefault="009A5F99" w14:paraId="3C0C64FA"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428A8C62"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tempindex = df.index</w:t>
      </w:r>
    </w:p>
    <w:p w:rsidR="009A5F99" w:rsidRDefault="009A5F99" w14:paraId="583862F8"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063995FF"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008000"/>
          <w:sz w:val="16"/>
          <w:szCs w:val="16"/>
        </w:rPr>
        <w:t># Identify no. of date present</w:t>
      </w:r>
    </w:p>
    <w:p w:rsidR="009A5F99" w:rsidRDefault="00000000" w14:paraId="6A3BF934"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no_date = </w:t>
      </w:r>
      <w:r>
        <w:rPr>
          <w:rFonts w:ascii="Consolas" w:hAnsi="Consolas" w:eastAsia="Consolas" w:cs="Consolas"/>
          <w:color w:val="098658"/>
          <w:sz w:val="16"/>
          <w:szCs w:val="16"/>
        </w:rPr>
        <w:t>1</w:t>
      </w:r>
    </w:p>
    <w:p w:rsidR="009A5F99" w:rsidRDefault="00000000" w14:paraId="19D4281E"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tempj = tempindex[</w:t>
      </w:r>
      <w:r>
        <w:rPr>
          <w:rFonts w:ascii="Consolas" w:hAnsi="Consolas" w:eastAsia="Consolas" w:cs="Consolas"/>
          <w:color w:val="098658"/>
          <w:sz w:val="16"/>
          <w:szCs w:val="16"/>
        </w:rPr>
        <w:t>0</w:t>
      </w:r>
      <w:r>
        <w:rPr>
          <w:rFonts w:ascii="Consolas" w:hAnsi="Consolas" w:eastAsia="Consolas" w:cs="Consolas"/>
          <w:color w:val="000000"/>
          <w:sz w:val="16"/>
          <w:szCs w:val="16"/>
        </w:rPr>
        <w:t>]</w:t>
      </w:r>
    </w:p>
    <w:p w:rsidR="009A5F99" w:rsidRDefault="00000000" w14:paraId="7B13D3C6"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df_trim_mid = np.zeros(</w:t>
      </w:r>
      <w:r>
        <w:rPr>
          <w:rFonts w:ascii="Consolas" w:hAnsi="Consolas" w:eastAsia="Consolas" w:cs="Consolas"/>
          <w:color w:val="098658"/>
          <w:sz w:val="16"/>
          <w:szCs w:val="16"/>
        </w:rPr>
        <w:t>7</w:t>
      </w:r>
      <w:r>
        <w:rPr>
          <w:rFonts w:ascii="Consolas" w:hAnsi="Consolas" w:eastAsia="Consolas" w:cs="Consolas"/>
          <w:color w:val="000000"/>
          <w:sz w:val="16"/>
          <w:szCs w:val="16"/>
        </w:rPr>
        <w:t>)</w:t>
      </w:r>
    </w:p>
    <w:p w:rsidR="009A5F99" w:rsidRDefault="00000000" w14:paraId="42B03AB5"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df_trim_mid[</w:t>
      </w:r>
      <w:r>
        <w:rPr>
          <w:rFonts w:ascii="Consolas" w:hAnsi="Consolas" w:eastAsia="Consolas" w:cs="Consolas"/>
          <w:color w:val="098658"/>
          <w:sz w:val="16"/>
          <w:szCs w:val="16"/>
        </w:rPr>
        <w:t>0</w:t>
      </w:r>
      <w:r>
        <w:rPr>
          <w:rFonts w:ascii="Consolas" w:hAnsi="Consolas" w:eastAsia="Consolas" w:cs="Consolas"/>
          <w:color w:val="000000"/>
          <w:sz w:val="16"/>
          <w:szCs w:val="16"/>
        </w:rPr>
        <w:t>] = tempindex[</w:t>
      </w:r>
      <w:r>
        <w:rPr>
          <w:rFonts w:ascii="Consolas" w:hAnsi="Consolas" w:eastAsia="Consolas" w:cs="Consolas"/>
          <w:color w:val="098658"/>
          <w:sz w:val="16"/>
          <w:szCs w:val="16"/>
        </w:rPr>
        <w:t>0</w:t>
      </w:r>
      <w:r>
        <w:rPr>
          <w:rFonts w:ascii="Consolas" w:hAnsi="Consolas" w:eastAsia="Consolas" w:cs="Consolas"/>
          <w:color w:val="000000"/>
          <w:sz w:val="16"/>
          <w:szCs w:val="16"/>
        </w:rPr>
        <w:t>]</w:t>
      </w:r>
    </w:p>
    <w:p w:rsidR="009A5F99" w:rsidRDefault="00000000" w14:paraId="7DC8FB41"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k = </w:t>
      </w:r>
      <w:r>
        <w:rPr>
          <w:rFonts w:ascii="Consolas" w:hAnsi="Consolas" w:eastAsia="Consolas" w:cs="Consolas"/>
          <w:color w:val="098658"/>
          <w:sz w:val="16"/>
          <w:szCs w:val="16"/>
        </w:rPr>
        <w:t>1</w:t>
      </w:r>
    </w:p>
    <w:p w:rsidR="009A5F99" w:rsidRDefault="009A5F99" w14:paraId="225BF416"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3CAFB30E"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AF00DB"/>
          <w:sz w:val="16"/>
          <w:szCs w:val="16"/>
        </w:rPr>
        <w:t>for</w:t>
      </w:r>
      <w:r>
        <w:rPr>
          <w:rFonts w:ascii="Consolas" w:hAnsi="Consolas" w:eastAsia="Consolas" w:cs="Consolas"/>
          <w:color w:val="000000"/>
          <w:sz w:val="16"/>
          <w:szCs w:val="16"/>
        </w:rPr>
        <w:t> j, x </w:t>
      </w:r>
      <w:r>
        <w:rPr>
          <w:rFonts w:ascii="Consolas" w:hAnsi="Consolas" w:eastAsia="Consolas" w:cs="Consolas"/>
          <w:color w:val="AF00DB"/>
          <w:sz w:val="16"/>
          <w:szCs w:val="16"/>
        </w:rPr>
        <w:t>in</w:t>
      </w:r>
      <w:r>
        <w:rPr>
          <w:rFonts w:ascii="Consolas" w:hAnsi="Consolas" w:eastAsia="Consolas" w:cs="Consolas"/>
          <w:color w:val="000000"/>
          <w:sz w:val="16"/>
          <w:szCs w:val="16"/>
        </w:rPr>
        <w:t> </w:t>
      </w:r>
      <w:r>
        <w:rPr>
          <w:rFonts w:ascii="Consolas" w:hAnsi="Consolas" w:eastAsia="Consolas" w:cs="Consolas"/>
          <w:color w:val="795E26"/>
          <w:sz w:val="16"/>
          <w:szCs w:val="16"/>
        </w:rPr>
        <w:t>enumerate</w:t>
      </w:r>
      <w:r>
        <w:rPr>
          <w:rFonts w:ascii="Consolas" w:hAnsi="Consolas" w:eastAsia="Consolas" w:cs="Consolas"/>
          <w:color w:val="000000"/>
          <w:sz w:val="16"/>
          <w:szCs w:val="16"/>
        </w:rPr>
        <w:t>(tempindex):</w:t>
      </w:r>
    </w:p>
    <w:p w:rsidR="009A5F99" w:rsidRDefault="00000000" w14:paraId="3B74E95E"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AF00DB"/>
          <w:sz w:val="16"/>
          <w:szCs w:val="16"/>
        </w:rPr>
        <w:t>if</w:t>
      </w:r>
      <w:r>
        <w:rPr>
          <w:rFonts w:ascii="Consolas" w:hAnsi="Consolas" w:eastAsia="Consolas" w:cs="Consolas"/>
          <w:color w:val="000000"/>
          <w:sz w:val="16"/>
          <w:szCs w:val="16"/>
        </w:rPr>
        <w:t> (df.loc[x, </w:t>
      </w:r>
      <w:r>
        <w:rPr>
          <w:rFonts w:ascii="Consolas" w:hAnsi="Consolas" w:eastAsia="Consolas" w:cs="Consolas"/>
          <w:color w:val="A31515"/>
          <w:sz w:val="16"/>
          <w:szCs w:val="16"/>
        </w:rPr>
        <w:t>'REVERSE_DATE'</w:t>
      </w:r>
      <w:r>
        <w:rPr>
          <w:rFonts w:ascii="Consolas" w:hAnsi="Consolas" w:eastAsia="Consolas" w:cs="Consolas"/>
          <w:color w:val="000000"/>
          <w:sz w:val="16"/>
          <w:szCs w:val="16"/>
        </w:rPr>
        <w:t>] != df.loc[tempj, </w:t>
      </w:r>
      <w:r>
        <w:rPr>
          <w:rFonts w:ascii="Consolas" w:hAnsi="Consolas" w:eastAsia="Consolas" w:cs="Consolas"/>
          <w:color w:val="A31515"/>
          <w:sz w:val="16"/>
          <w:szCs w:val="16"/>
        </w:rPr>
        <w:t>'REVERSE_DATE'</w:t>
      </w:r>
      <w:r>
        <w:rPr>
          <w:rFonts w:ascii="Consolas" w:hAnsi="Consolas" w:eastAsia="Consolas" w:cs="Consolas"/>
          <w:color w:val="000000"/>
          <w:sz w:val="16"/>
          <w:szCs w:val="16"/>
        </w:rPr>
        <w:t>]):</w:t>
      </w:r>
    </w:p>
    <w:p w:rsidR="009A5F99" w:rsidRDefault="00000000" w14:paraId="0F29875B"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no_date += </w:t>
      </w:r>
      <w:r>
        <w:rPr>
          <w:rFonts w:ascii="Consolas" w:hAnsi="Consolas" w:eastAsia="Consolas" w:cs="Consolas"/>
          <w:color w:val="098658"/>
          <w:sz w:val="16"/>
          <w:szCs w:val="16"/>
        </w:rPr>
        <w:t>1</w:t>
      </w:r>
      <w:r>
        <w:rPr>
          <w:rFonts w:ascii="Consolas" w:hAnsi="Consolas" w:eastAsia="Consolas" w:cs="Consolas"/>
          <w:color w:val="000000"/>
          <w:sz w:val="16"/>
          <w:szCs w:val="16"/>
        </w:rPr>
        <w:t> </w:t>
      </w:r>
    </w:p>
    <w:p w:rsidR="009A5F99" w:rsidRDefault="00000000" w14:paraId="473A571F"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008000"/>
          <w:sz w:val="16"/>
          <w:szCs w:val="16"/>
        </w:rPr>
        <w:t>#print(no_date, j, x)</w:t>
      </w:r>
    </w:p>
    <w:p w:rsidR="009A5F99" w:rsidRDefault="00000000" w14:paraId="242D086B"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df_trim_mid[k] = j</w:t>
      </w:r>
    </w:p>
    <w:p w:rsidR="009A5F99" w:rsidRDefault="00000000" w14:paraId="6EA8C7A3"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k += </w:t>
      </w:r>
      <w:r>
        <w:rPr>
          <w:rFonts w:ascii="Consolas" w:hAnsi="Consolas" w:eastAsia="Consolas" w:cs="Consolas"/>
          <w:color w:val="098658"/>
          <w:sz w:val="16"/>
          <w:szCs w:val="16"/>
        </w:rPr>
        <w:t>1</w:t>
      </w:r>
      <w:r>
        <w:rPr>
          <w:rFonts w:ascii="Consolas" w:hAnsi="Consolas" w:eastAsia="Consolas" w:cs="Consolas"/>
          <w:color w:val="000000"/>
          <w:sz w:val="16"/>
          <w:szCs w:val="16"/>
        </w:rPr>
        <w:t> </w:t>
      </w:r>
    </w:p>
    <w:p w:rsidR="009A5F99" w:rsidRDefault="00000000" w14:paraId="5BFF9F17"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tempj = x</w:t>
      </w:r>
    </w:p>
    <w:p w:rsidR="009A5F99" w:rsidRDefault="009A5F99" w14:paraId="78871E54"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72A368B6"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lastRenderedPageBreak/>
        <w:t>    df_trim = np.zeros(no_date) </w:t>
      </w:r>
      <w:r>
        <w:rPr>
          <w:rFonts w:ascii="Consolas" w:hAnsi="Consolas" w:eastAsia="Consolas" w:cs="Consolas"/>
          <w:color w:val="008000"/>
          <w:sz w:val="16"/>
          <w:szCs w:val="16"/>
        </w:rPr>
        <w:t># index value for triming data</w:t>
      </w:r>
    </w:p>
    <w:p w:rsidR="009A5F99" w:rsidRDefault="00000000" w14:paraId="01F4F30D"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df_trim[</w:t>
      </w:r>
      <w:r>
        <w:rPr>
          <w:rFonts w:ascii="Consolas" w:hAnsi="Consolas" w:eastAsia="Consolas" w:cs="Consolas"/>
          <w:color w:val="098658"/>
          <w:sz w:val="16"/>
          <w:szCs w:val="16"/>
        </w:rPr>
        <w:t>0</w:t>
      </w:r>
      <w:r>
        <w:rPr>
          <w:rFonts w:ascii="Consolas" w:hAnsi="Consolas" w:eastAsia="Consolas" w:cs="Consolas"/>
          <w:color w:val="000000"/>
          <w:sz w:val="16"/>
          <w:szCs w:val="16"/>
        </w:rPr>
        <w:t>] = tempi</w:t>
      </w:r>
      <w:r>
        <w:rPr>
          <w:rFonts w:ascii="Consolas" w:hAnsi="Consolas" w:eastAsia="Consolas" w:cs="Consolas"/>
          <w:color w:val="000000"/>
          <w:sz w:val="16"/>
          <w:szCs w:val="16"/>
        </w:rPr>
        <w:t>ndex[</w:t>
      </w:r>
      <w:r>
        <w:rPr>
          <w:rFonts w:ascii="Consolas" w:hAnsi="Consolas" w:eastAsia="Consolas" w:cs="Consolas"/>
          <w:color w:val="098658"/>
          <w:sz w:val="16"/>
          <w:szCs w:val="16"/>
        </w:rPr>
        <w:t>0</w:t>
      </w:r>
      <w:r>
        <w:rPr>
          <w:rFonts w:ascii="Consolas" w:hAnsi="Consolas" w:eastAsia="Consolas" w:cs="Consolas"/>
          <w:color w:val="000000"/>
          <w:sz w:val="16"/>
          <w:szCs w:val="16"/>
        </w:rPr>
        <w:t>]</w:t>
      </w:r>
    </w:p>
    <w:p w:rsidR="009A5F99" w:rsidRDefault="00000000" w14:paraId="2D1CE09D"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df_trim[</w:t>
      </w:r>
      <w:r>
        <w:rPr>
          <w:rFonts w:ascii="Consolas" w:hAnsi="Consolas" w:eastAsia="Consolas" w:cs="Consolas"/>
          <w:color w:val="098658"/>
          <w:sz w:val="16"/>
          <w:szCs w:val="16"/>
        </w:rPr>
        <w:t>0</w:t>
      </w:r>
      <w:r>
        <w:rPr>
          <w:rFonts w:ascii="Consolas" w:hAnsi="Consolas" w:eastAsia="Consolas" w:cs="Consolas"/>
          <w:color w:val="000000"/>
          <w:sz w:val="16"/>
          <w:szCs w:val="16"/>
        </w:rPr>
        <w:t>:no_date] = df_trim_mid[</w:t>
      </w:r>
      <w:r>
        <w:rPr>
          <w:rFonts w:ascii="Consolas" w:hAnsi="Consolas" w:eastAsia="Consolas" w:cs="Consolas"/>
          <w:color w:val="098658"/>
          <w:sz w:val="16"/>
          <w:szCs w:val="16"/>
        </w:rPr>
        <w:t>0</w:t>
      </w:r>
      <w:r>
        <w:rPr>
          <w:rFonts w:ascii="Consolas" w:hAnsi="Consolas" w:eastAsia="Consolas" w:cs="Consolas"/>
          <w:color w:val="000000"/>
          <w:sz w:val="16"/>
          <w:szCs w:val="16"/>
        </w:rPr>
        <w:t>:no_date]</w:t>
      </w:r>
    </w:p>
    <w:p w:rsidR="009A5F99" w:rsidRDefault="00000000" w14:paraId="47E1A4EE"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df_trim = df_trim.astype(</w:t>
      </w:r>
      <w:r>
        <w:rPr>
          <w:rFonts w:ascii="Consolas" w:hAnsi="Consolas" w:eastAsia="Consolas" w:cs="Consolas"/>
          <w:color w:val="267F99"/>
          <w:sz w:val="16"/>
          <w:szCs w:val="16"/>
        </w:rPr>
        <w:t>int</w:t>
      </w:r>
      <w:r>
        <w:rPr>
          <w:rFonts w:ascii="Consolas" w:hAnsi="Consolas" w:eastAsia="Consolas" w:cs="Consolas"/>
          <w:color w:val="000000"/>
          <w:sz w:val="16"/>
          <w:szCs w:val="16"/>
        </w:rPr>
        <w:t>)</w:t>
      </w:r>
    </w:p>
    <w:p w:rsidR="009A5F99" w:rsidRDefault="00000000" w14:paraId="36810A4A"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p>
    <w:p w:rsidR="009A5F99" w:rsidRDefault="00000000" w14:paraId="0F748BD5"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008000"/>
          <w:sz w:val="16"/>
          <w:szCs w:val="16"/>
        </w:rPr>
        <w:t># Creat temp files of different DATAFrame according to date</w:t>
      </w:r>
    </w:p>
    <w:p w:rsidR="009A5F99" w:rsidRDefault="009A5F99" w14:paraId="052520C8" w14:textId="77777777">
      <w:pPr>
        <w:shd w:val="clear" w:color="auto" w:fill="FFFFFF"/>
        <w:spacing w:after="240" w:line="240" w:lineRule="auto"/>
        <w:jc w:val="left"/>
        <w:rPr>
          <w:rFonts w:ascii="Consolas" w:hAnsi="Consolas" w:eastAsia="Consolas" w:cs="Consolas"/>
          <w:color w:val="000000"/>
          <w:sz w:val="16"/>
          <w:szCs w:val="16"/>
        </w:rPr>
      </w:pPr>
    </w:p>
    <w:p w:rsidR="009A5F99" w:rsidRDefault="00000000" w14:paraId="7C67472F"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008000"/>
          <w:sz w:val="16"/>
          <w:szCs w:val="16"/>
        </w:rPr>
        <w:t>#Creating new .csv result file</w:t>
      </w:r>
    </w:p>
    <w:p w:rsidR="009A5F99" w:rsidRDefault="00000000" w14:paraId="2122CE90"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AF00DB"/>
          <w:sz w:val="16"/>
          <w:szCs w:val="16"/>
        </w:rPr>
        <w:t>if</w:t>
      </w:r>
      <w:r>
        <w:rPr>
          <w:rFonts w:ascii="Consolas" w:hAnsi="Consolas" w:eastAsia="Consolas" w:cs="Consolas"/>
          <w:color w:val="000000"/>
          <w:sz w:val="16"/>
          <w:szCs w:val="16"/>
        </w:rPr>
        <w:t> </w:t>
      </w:r>
      <w:r>
        <w:rPr>
          <w:rFonts w:ascii="Consolas" w:hAnsi="Consolas" w:eastAsia="Consolas" w:cs="Consolas"/>
          <w:color w:val="A31515"/>
          <w:sz w:val="16"/>
          <w:szCs w:val="16"/>
        </w:rPr>
        <w:t>".csv"</w:t>
      </w:r>
      <w:r>
        <w:rPr>
          <w:rFonts w:ascii="Consolas" w:hAnsi="Consolas" w:eastAsia="Consolas" w:cs="Consolas"/>
          <w:color w:val="000000"/>
          <w:sz w:val="16"/>
          <w:szCs w:val="16"/>
        </w:rPr>
        <w:t> </w:t>
      </w:r>
      <w:r>
        <w:rPr>
          <w:rFonts w:ascii="Consolas" w:hAnsi="Consolas" w:eastAsia="Consolas" w:cs="Consolas"/>
          <w:color w:val="0000FF"/>
          <w:sz w:val="16"/>
          <w:szCs w:val="16"/>
        </w:rPr>
        <w:t>in</w:t>
      </w:r>
      <w:r>
        <w:rPr>
          <w:rFonts w:ascii="Consolas" w:hAnsi="Consolas" w:eastAsia="Consolas" w:cs="Consolas"/>
          <w:color w:val="000000"/>
          <w:sz w:val="16"/>
          <w:szCs w:val="16"/>
        </w:rPr>
        <w:t> fileinput:</w:t>
      </w:r>
    </w:p>
    <w:p w:rsidR="009A5F99" w:rsidRDefault="00000000" w14:paraId="4F5B20C9"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fileinput = fileinput.replace(</w:t>
      </w:r>
      <w:r>
        <w:rPr>
          <w:rFonts w:ascii="Consolas" w:hAnsi="Consolas" w:eastAsia="Consolas" w:cs="Consolas"/>
          <w:color w:val="A31515"/>
          <w:sz w:val="16"/>
          <w:szCs w:val="16"/>
        </w:rPr>
        <w:t>".csv"</w:t>
      </w:r>
      <w:r>
        <w:rPr>
          <w:rFonts w:ascii="Consolas" w:hAnsi="Consolas" w:eastAsia="Consolas" w:cs="Consolas"/>
          <w:color w:val="000000"/>
          <w:sz w:val="16"/>
          <w:szCs w:val="16"/>
        </w:rPr>
        <w:t>, </w:t>
      </w:r>
      <w:r>
        <w:rPr>
          <w:rFonts w:ascii="Consolas" w:hAnsi="Consolas" w:eastAsia="Consolas" w:cs="Consolas"/>
          <w:color w:val="A31515"/>
          <w:sz w:val="16"/>
          <w:szCs w:val="16"/>
        </w:rPr>
        <w:t>''</w:t>
      </w:r>
      <w:r>
        <w:rPr>
          <w:rFonts w:ascii="Consolas" w:hAnsi="Consolas" w:eastAsia="Consolas" w:cs="Consolas"/>
          <w:color w:val="000000"/>
          <w:sz w:val="16"/>
          <w:szCs w:val="16"/>
        </w:rPr>
        <w:t>)</w:t>
      </w:r>
    </w:p>
    <w:p w:rsidR="009A5F99" w:rsidRDefault="009A5F99" w14:paraId="76059AE1"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50139E1A"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008000"/>
          <w:sz w:val="16"/>
          <w:szCs w:val="16"/>
        </w:rPr>
        <w:t>#Creat new directory and chage current directory</w:t>
      </w:r>
    </w:p>
    <w:p w:rsidR="009A5F99" w:rsidRDefault="00000000" w14:paraId="1BA528BC"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os.makedirs(fileinput)</w:t>
      </w:r>
    </w:p>
    <w:p w:rsidR="009A5F99" w:rsidRDefault="00000000" w14:paraId="2A186D3E"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os.chdir(fileinput)</w:t>
      </w:r>
    </w:p>
    <w:p w:rsidR="009A5F99" w:rsidRDefault="00000000" w14:paraId="0623BF2A"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p>
    <w:p w:rsidR="009A5F99" w:rsidRDefault="00000000" w14:paraId="2469675B"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AF00DB"/>
          <w:sz w:val="16"/>
          <w:szCs w:val="16"/>
        </w:rPr>
        <w:t>for</w:t>
      </w:r>
      <w:r>
        <w:rPr>
          <w:rFonts w:ascii="Consolas" w:hAnsi="Consolas" w:eastAsia="Consolas" w:cs="Consolas"/>
          <w:color w:val="000000"/>
          <w:sz w:val="16"/>
          <w:szCs w:val="16"/>
        </w:rPr>
        <w:t> i, x </w:t>
      </w:r>
      <w:r>
        <w:rPr>
          <w:rFonts w:ascii="Consolas" w:hAnsi="Consolas" w:eastAsia="Consolas" w:cs="Consolas"/>
          <w:color w:val="AF00DB"/>
          <w:sz w:val="16"/>
          <w:szCs w:val="16"/>
        </w:rPr>
        <w:t>in</w:t>
      </w:r>
      <w:r>
        <w:rPr>
          <w:rFonts w:ascii="Consolas" w:hAnsi="Consolas" w:eastAsia="Consolas" w:cs="Consolas"/>
          <w:color w:val="000000"/>
          <w:sz w:val="16"/>
          <w:szCs w:val="16"/>
        </w:rPr>
        <w:t> </w:t>
      </w:r>
      <w:r>
        <w:rPr>
          <w:rFonts w:ascii="Consolas" w:hAnsi="Consolas" w:eastAsia="Consolas" w:cs="Consolas"/>
          <w:color w:val="795E26"/>
          <w:sz w:val="16"/>
          <w:szCs w:val="16"/>
        </w:rPr>
        <w:t>enumerate</w:t>
      </w:r>
      <w:r>
        <w:rPr>
          <w:rFonts w:ascii="Consolas" w:hAnsi="Consolas" w:eastAsia="Consolas" w:cs="Consolas"/>
          <w:color w:val="000000"/>
          <w:sz w:val="16"/>
          <w:szCs w:val="16"/>
        </w:rPr>
        <w:t>(df_trim):</w:t>
      </w:r>
    </w:p>
    <w:p w:rsidR="009A5F99" w:rsidRDefault="00000000" w14:paraId="7AAED144"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tempstr = </w:t>
      </w:r>
      <w:r>
        <w:rPr>
          <w:rFonts w:ascii="Consolas" w:hAnsi="Consolas" w:eastAsia="Consolas" w:cs="Consolas"/>
          <w:color w:val="000000"/>
          <w:sz w:val="16"/>
          <w:szCs w:val="16"/>
        </w:rPr>
        <w:t>fileinput + </w:t>
      </w:r>
      <w:r>
        <w:rPr>
          <w:rFonts w:ascii="Consolas" w:hAnsi="Consolas" w:eastAsia="Consolas" w:cs="Consolas"/>
          <w:color w:val="A31515"/>
          <w:sz w:val="16"/>
          <w:szCs w:val="16"/>
        </w:rPr>
        <w:t>"_"</w:t>
      </w:r>
      <w:r>
        <w:rPr>
          <w:rFonts w:ascii="Consolas" w:hAnsi="Consolas" w:eastAsia="Consolas" w:cs="Consolas"/>
          <w:color w:val="000000"/>
          <w:sz w:val="16"/>
          <w:szCs w:val="16"/>
        </w:rPr>
        <w:t> + </w:t>
      </w:r>
      <w:r>
        <w:rPr>
          <w:rFonts w:ascii="Consolas" w:hAnsi="Consolas" w:eastAsia="Consolas" w:cs="Consolas"/>
          <w:color w:val="267F99"/>
          <w:sz w:val="16"/>
          <w:szCs w:val="16"/>
        </w:rPr>
        <w:t>str</w:t>
      </w:r>
      <w:r>
        <w:rPr>
          <w:rFonts w:ascii="Consolas" w:hAnsi="Consolas" w:eastAsia="Consolas" w:cs="Consolas"/>
          <w:color w:val="000000"/>
          <w:sz w:val="16"/>
          <w:szCs w:val="16"/>
        </w:rPr>
        <w:t>(i+</w:t>
      </w:r>
      <w:r>
        <w:rPr>
          <w:rFonts w:ascii="Consolas" w:hAnsi="Consolas" w:eastAsia="Consolas" w:cs="Consolas"/>
          <w:color w:val="098658"/>
          <w:sz w:val="16"/>
          <w:szCs w:val="16"/>
        </w:rPr>
        <w:t>1</w:t>
      </w:r>
      <w:r>
        <w:rPr>
          <w:rFonts w:ascii="Consolas" w:hAnsi="Consolas" w:eastAsia="Consolas" w:cs="Consolas"/>
          <w:color w:val="000000"/>
          <w:sz w:val="16"/>
          <w:szCs w:val="16"/>
        </w:rPr>
        <w:t>) + </w:t>
      </w:r>
      <w:r>
        <w:rPr>
          <w:rFonts w:ascii="Consolas" w:hAnsi="Consolas" w:eastAsia="Consolas" w:cs="Consolas"/>
          <w:color w:val="A31515"/>
          <w:sz w:val="16"/>
          <w:szCs w:val="16"/>
        </w:rPr>
        <w:t>".csv"</w:t>
      </w:r>
    </w:p>
    <w:p w:rsidR="009A5F99" w:rsidRDefault="00000000" w14:paraId="1F9F1B49"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AF00DB"/>
          <w:sz w:val="16"/>
          <w:szCs w:val="16"/>
        </w:rPr>
        <w:t>if</w:t>
      </w:r>
      <w:r>
        <w:rPr>
          <w:rFonts w:ascii="Consolas" w:hAnsi="Consolas" w:eastAsia="Consolas" w:cs="Consolas"/>
          <w:color w:val="000000"/>
          <w:sz w:val="16"/>
          <w:szCs w:val="16"/>
        </w:rPr>
        <w:t> (i+</w:t>
      </w:r>
      <w:r>
        <w:rPr>
          <w:rFonts w:ascii="Consolas" w:hAnsi="Consolas" w:eastAsia="Consolas" w:cs="Consolas"/>
          <w:color w:val="098658"/>
          <w:sz w:val="16"/>
          <w:szCs w:val="16"/>
        </w:rPr>
        <w:t>1</w:t>
      </w:r>
      <w:r>
        <w:rPr>
          <w:rFonts w:ascii="Consolas" w:hAnsi="Consolas" w:eastAsia="Consolas" w:cs="Consolas"/>
          <w:color w:val="000000"/>
          <w:sz w:val="16"/>
          <w:szCs w:val="16"/>
        </w:rPr>
        <w:t>) == no_date:</w:t>
      </w:r>
    </w:p>
    <w:p w:rsidR="009A5F99" w:rsidRDefault="00000000" w14:paraId="35E6837B"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df[x:].sort_values([</w:t>
      </w:r>
      <w:r>
        <w:rPr>
          <w:rFonts w:ascii="Consolas" w:hAnsi="Consolas" w:eastAsia="Consolas" w:cs="Consolas"/>
          <w:color w:val="A31515"/>
          <w:sz w:val="16"/>
          <w:szCs w:val="16"/>
        </w:rPr>
        <w:t>'HUB_TIME_STAMP'</w:t>
      </w:r>
      <w:r>
        <w:rPr>
          <w:rFonts w:ascii="Consolas" w:hAnsi="Consolas" w:eastAsia="Consolas" w:cs="Consolas"/>
          <w:color w:val="000000"/>
          <w:sz w:val="16"/>
          <w:szCs w:val="16"/>
        </w:rPr>
        <w:t>], </w:t>
      </w:r>
      <w:r>
        <w:rPr>
          <w:rFonts w:ascii="Consolas" w:hAnsi="Consolas" w:eastAsia="Consolas" w:cs="Consolas"/>
          <w:color w:val="001080"/>
          <w:sz w:val="16"/>
          <w:szCs w:val="16"/>
        </w:rPr>
        <w:t>ascending</w:t>
      </w:r>
      <w:r>
        <w:rPr>
          <w:rFonts w:ascii="Consolas" w:hAnsi="Consolas" w:eastAsia="Consolas" w:cs="Consolas"/>
          <w:color w:val="000000"/>
          <w:sz w:val="16"/>
          <w:szCs w:val="16"/>
        </w:rPr>
        <w:t> = </w:t>
      </w:r>
      <w:r>
        <w:rPr>
          <w:rFonts w:ascii="Consolas" w:hAnsi="Consolas" w:eastAsia="Consolas" w:cs="Consolas"/>
          <w:color w:val="0000FF"/>
          <w:sz w:val="16"/>
          <w:szCs w:val="16"/>
        </w:rPr>
        <w:t>True</w:t>
      </w:r>
      <w:r>
        <w:rPr>
          <w:rFonts w:ascii="Consolas" w:hAnsi="Consolas" w:eastAsia="Consolas" w:cs="Consolas"/>
          <w:color w:val="000000"/>
          <w:sz w:val="16"/>
          <w:szCs w:val="16"/>
        </w:rPr>
        <w:t>).to_csv(tempstr, </w:t>
      </w:r>
      <w:r>
        <w:rPr>
          <w:rFonts w:ascii="Consolas" w:hAnsi="Consolas" w:eastAsia="Consolas" w:cs="Consolas"/>
          <w:color w:val="001080"/>
          <w:sz w:val="16"/>
          <w:szCs w:val="16"/>
        </w:rPr>
        <w:t>index</w:t>
      </w:r>
      <w:r>
        <w:rPr>
          <w:rFonts w:ascii="Consolas" w:hAnsi="Consolas" w:eastAsia="Consolas" w:cs="Consolas"/>
          <w:color w:val="000000"/>
          <w:sz w:val="16"/>
          <w:szCs w:val="16"/>
        </w:rPr>
        <w:t> = </w:t>
      </w:r>
      <w:r>
        <w:rPr>
          <w:rFonts w:ascii="Consolas" w:hAnsi="Consolas" w:eastAsia="Consolas" w:cs="Consolas"/>
          <w:color w:val="0000FF"/>
          <w:sz w:val="16"/>
          <w:szCs w:val="16"/>
        </w:rPr>
        <w:t>False</w:t>
      </w:r>
      <w:r>
        <w:rPr>
          <w:rFonts w:ascii="Consolas" w:hAnsi="Consolas" w:eastAsia="Consolas" w:cs="Consolas"/>
          <w:color w:val="000000"/>
          <w:sz w:val="16"/>
          <w:szCs w:val="16"/>
        </w:rPr>
        <w:t>, </w:t>
      </w:r>
      <w:r>
        <w:rPr>
          <w:rFonts w:ascii="Consolas" w:hAnsi="Consolas" w:eastAsia="Consolas" w:cs="Consolas"/>
          <w:color w:val="001080"/>
          <w:sz w:val="16"/>
          <w:szCs w:val="16"/>
        </w:rPr>
        <w:t>header</w:t>
      </w:r>
      <w:r>
        <w:rPr>
          <w:rFonts w:ascii="Consolas" w:hAnsi="Consolas" w:eastAsia="Consolas" w:cs="Consolas"/>
          <w:color w:val="000000"/>
          <w:sz w:val="16"/>
          <w:szCs w:val="16"/>
        </w:rPr>
        <w:t> = </w:t>
      </w:r>
      <w:r>
        <w:rPr>
          <w:rFonts w:ascii="Consolas" w:hAnsi="Consolas" w:eastAsia="Consolas" w:cs="Consolas"/>
          <w:color w:val="0000FF"/>
          <w:sz w:val="16"/>
          <w:szCs w:val="16"/>
        </w:rPr>
        <w:t>True</w:t>
      </w:r>
      <w:r>
        <w:rPr>
          <w:rFonts w:ascii="Consolas" w:hAnsi="Consolas" w:eastAsia="Consolas" w:cs="Consolas"/>
          <w:color w:val="000000"/>
          <w:sz w:val="16"/>
          <w:szCs w:val="16"/>
        </w:rPr>
        <w:t>)</w:t>
      </w:r>
    </w:p>
    <w:p w:rsidR="009A5F99" w:rsidRDefault="00000000" w14:paraId="674ED5DB"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AF00DB"/>
          <w:sz w:val="16"/>
          <w:szCs w:val="16"/>
        </w:rPr>
        <w:t>break</w:t>
      </w:r>
      <w:r>
        <w:rPr>
          <w:rFonts w:ascii="Consolas" w:hAnsi="Consolas" w:eastAsia="Consolas" w:cs="Consolas"/>
          <w:color w:val="000000"/>
          <w:sz w:val="16"/>
          <w:szCs w:val="16"/>
        </w:rPr>
        <w:t> </w:t>
      </w:r>
    </w:p>
    <w:p w:rsidR="009A5F99" w:rsidRDefault="00000000" w14:paraId="566F1A09"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008000"/>
          <w:sz w:val="16"/>
          <w:szCs w:val="16"/>
        </w:rPr>
        <w:t>#print(x, df_trim[i+1], i)</w:t>
      </w:r>
    </w:p>
    <w:p w:rsidR="009A5F99" w:rsidRDefault="00000000" w14:paraId="7F469F30"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df = df</w:t>
      </w:r>
    </w:p>
    <w:p w:rsidR="009A5F99" w:rsidRDefault="00000000" w14:paraId="5355DF0F"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df[x:df_trim[i+</w:t>
      </w:r>
      <w:r>
        <w:rPr>
          <w:rFonts w:ascii="Consolas" w:hAnsi="Consolas" w:eastAsia="Consolas" w:cs="Consolas"/>
          <w:color w:val="098658"/>
          <w:sz w:val="16"/>
          <w:szCs w:val="16"/>
        </w:rPr>
        <w:t>1</w:t>
      </w:r>
      <w:r>
        <w:rPr>
          <w:rFonts w:ascii="Consolas" w:hAnsi="Consolas" w:eastAsia="Consolas" w:cs="Consolas"/>
          <w:color w:val="000000"/>
          <w:sz w:val="16"/>
          <w:szCs w:val="16"/>
        </w:rPr>
        <w:t>]].sort_values([</w:t>
      </w:r>
      <w:r>
        <w:rPr>
          <w:rFonts w:ascii="Consolas" w:hAnsi="Consolas" w:eastAsia="Consolas" w:cs="Consolas"/>
          <w:color w:val="A31515"/>
          <w:sz w:val="16"/>
          <w:szCs w:val="16"/>
        </w:rPr>
        <w:t>'HUB_TIME_STAMP'</w:t>
      </w:r>
      <w:r>
        <w:rPr>
          <w:rFonts w:ascii="Consolas" w:hAnsi="Consolas" w:eastAsia="Consolas" w:cs="Consolas"/>
          <w:color w:val="000000"/>
          <w:sz w:val="16"/>
          <w:szCs w:val="16"/>
        </w:rPr>
        <w:t>], </w:t>
      </w:r>
      <w:r>
        <w:rPr>
          <w:rFonts w:ascii="Consolas" w:hAnsi="Consolas" w:eastAsia="Consolas" w:cs="Consolas"/>
          <w:color w:val="001080"/>
          <w:sz w:val="16"/>
          <w:szCs w:val="16"/>
        </w:rPr>
        <w:t>ascending</w:t>
      </w:r>
      <w:r>
        <w:rPr>
          <w:rFonts w:ascii="Consolas" w:hAnsi="Consolas" w:eastAsia="Consolas" w:cs="Consolas"/>
          <w:color w:val="000000"/>
          <w:sz w:val="16"/>
          <w:szCs w:val="16"/>
        </w:rPr>
        <w:t> = </w:t>
      </w:r>
      <w:r>
        <w:rPr>
          <w:rFonts w:ascii="Consolas" w:hAnsi="Consolas" w:eastAsia="Consolas" w:cs="Consolas"/>
          <w:color w:val="0000FF"/>
          <w:sz w:val="16"/>
          <w:szCs w:val="16"/>
        </w:rPr>
        <w:t>True</w:t>
      </w:r>
      <w:r>
        <w:rPr>
          <w:rFonts w:ascii="Consolas" w:hAnsi="Consolas" w:eastAsia="Consolas" w:cs="Consolas"/>
          <w:color w:val="000000"/>
          <w:sz w:val="16"/>
          <w:szCs w:val="16"/>
        </w:rPr>
        <w:t>).to_csv(tempstr, </w:t>
      </w:r>
      <w:r>
        <w:rPr>
          <w:rFonts w:ascii="Consolas" w:hAnsi="Consolas" w:eastAsia="Consolas" w:cs="Consolas"/>
          <w:color w:val="001080"/>
          <w:sz w:val="16"/>
          <w:szCs w:val="16"/>
        </w:rPr>
        <w:t>index</w:t>
      </w:r>
      <w:r>
        <w:rPr>
          <w:rFonts w:ascii="Consolas" w:hAnsi="Consolas" w:eastAsia="Consolas" w:cs="Consolas"/>
          <w:color w:val="000000"/>
          <w:sz w:val="16"/>
          <w:szCs w:val="16"/>
        </w:rPr>
        <w:t> = </w:t>
      </w:r>
      <w:r>
        <w:rPr>
          <w:rFonts w:ascii="Consolas" w:hAnsi="Consolas" w:eastAsia="Consolas" w:cs="Consolas"/>
          <w:color w:val="0000FF"/>
          <w:sz w:val="16"/>
          <w:szCs w:val="16"/>
        </w:rPr>
        <w:t>False</w:t>
      </w:r>
      <w:r>
        <w:rPr>
          <w:rFonts w:ascii="Consolas" w:hAnsi="Consolas" w:eastAsia="Consolas" w:cs="Consolas"/>
          <w:color w:val="000000"/>
          <w:sz w:val="16"/>
          <w:szCs w:val="16"/>
        </w:rPr>
        <w:t>, </w:t>
      </w:r>
      <w:r>
        <w:rPr>
          <w:rFonts w:ascii="Consolas" w:hAnsi="Consolas" w:eastAsia="Consolas" w:cs="Consolas"/>
          <w:color w:val="001080"/>
          <w:sz w:val="16"/>
          <w:szCs w:val="16"/>
        </w:rPr>
        <w:t>header</w:t>
      </w:r>
      <w:r>
        <w:rPr>
          <w:rFonts w:ascii="Consolas" w:hAnsi="Consolas" w:eastAsia="Consolas" w:cs="Consolas"/>
          <w:color w:val="000000"/>
          <w:sz w:val="16"/>
          <w:szCs w:val="16"/>
        </w:rPr>
        <w:t> = </w:t>
      </w:r>
      <w:r>
        <w:rPr>
          <w:rFonts w:ascii="Consolas" w:hAnsi="Consolas" w:eastAsia="Consolas" w:cs="Consolas"/>
          <w:color w:val="0000FF"/>
          <w:sz w:val="16"/>
          <w:szCs w:val="16"/>
        </w:rPr>
        <w:t>True</w:t>
      </w:r>
      <w:r>
        <w:rPr>
          <w:rFonts w:ascii="Consolas" w:hAnsi="Consolas" w:eastAsia="Consolas" w:cs="Consolas"/>
          <w:color w:val="000000"/>
          <w:sz w:val="16"/>
          <w:szCs w:val="16"/>
        </w:rPr>
        <w:t>)</w:t>
      </w:r>
    </w:p>
    <w:p w:rsidR="009A5F99" w:rsidRDefault="009A5F99" w14:paraId="205B2E93"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651674FF"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AF00DB"/>
          <w:sz w:val="16"/>
          <w:szCs w:val="16"/>
        </w:rPr>
        <w:t>else</w:t>
      </w:r>
      <w:r>
        <w:rPr>
          <w:rFonts w:ascii="Consolas" w:hAnsi="Consolas" w:eastAsia="Consolas" w:cs="Consolas"/>
          <w:color w:val="000000"/>
          <w:sz w:val="16"/>
          <w:szCs w:val="16"/>
        </w:rPr>
        <w:t>:</w:t>
      </w:r>
    </w:p>
    <w:p w:rsidR="009A5F99" w:rsidRDefault="00000000" w14:paraId="2993524D"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no_date = </w:t>
      </w:r>
      <w:r>
        <w:rPr>
          <w:rFonts w:ascii="Consolas" w:hAnsi="Consolas" w:eastAsia="Consolas" w:cs="Consolas"/>
          <w:color w:val="098658"/>
          <w:sz w:val="16"/>
          <w:szCs w:val="16"/>
        </w:rPr>
        <w:t>1</w:t>
      </w:r>
    </w:p>
    <w:p w:rsidR="009A5F99" w:rsidRDefault="009A5F99" w14:paraId="13C90A86"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22A57326"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8000"/>
          <w:sz w:val="16"/>
          <w:szCs w:val="16"/>
        </w:rPr>
        <w:t># ## MAF Method  </w:t>
      </w:r>
    </w:p>
    <w:p w:rsidR="009A5F99" w:rsidRDefault="009A5F99" w14:paraId="403F42AF"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55EE1129"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AF00DB"/>
          <w:sz w:val="16"/>
          <w:szCs w:val="16"/>
        </w:rPr>
        <w:t>if</w:t>
      </w:r>
      <w:r>
        <w:rPr>
          <w:rFonts w:ascii="Consolas" w:hAnsi="Consolas" w:eastAsia="Consolas" w:cs="Consolas"/>
          <w:color w:val="000000"/>
          <w:sz w:val="16"/>
          <w:szCs w:val="16"/>
        </w:rPr>
        <w:t> sp_no == </w:t>
      </w:r>
      <w:r>
        <w:rPr>
          <w:rFonts w:ascii="Consolas" w:hAnsi="Consolas" w:eastAsia="Consolas" w:cs="Consolas"/>
          <w:color w:val="098658"/>
          <w:sz w:val="16"/>
          <w:szCs w:val="16"/>
        </w:rPr>
        <w:t>1</w:t>
      </w:r>
      <w:r>
        <w:rPr>
          <w:rFonts w:ascii="Consolas" w:hAnsi="Consolas" w:eastAsia="Consolas" w:cs="Consolas"/>
          <w:color w:val="000000"/>
          <w:sz w:val="16"/>
          <w:szCs w:val="16"/>
        </w:rPr>
        <w:t>:</w:t>
      </w:r>
    </w:p>
    <w:p w:rsidR="009A5F99" w:rsidRDefault="00000000" w14:paraId="291526B7"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AF00DB"/>
          <w:sz w:val="16"/>
          <w:szCs w:val="16"/>
        </w:rPr>
        <w:t>for</w:t>
      </w:r>
      <w:r>
        <w:rPr>
          <w:rFonts w:ascii="Consolas" w:hAnsi="Consolas" w:eastAsia="Consolas" w:cs="Consolas"/>
          <w:color w:val="000000"/>
          <w:sz w:val="16"/>
          <w:szCs w:val="16"/>
        </w:rPr>
        <w:t> q </w:t>
      </w:r>
      <w:r>
        <w:rPr>
          <w:rFonts w:ascii="Consolas" w:hAnsi="Consolas" w:eastAsia="Consolas" w:cs="Consolas"/>
          <w:color w:val="AF00DB"/>
          <w:sz w:val="16"/>
          <w:szCs w:val="16"/>
        </w:rPr>
        <w:t>in</w:t>
      </w:r>
      <w:r>
        <w:rPr>
          <w:rFonts w:ascii="Consolas" w:hAnsi="Consolas" w:eastAsia="Consolas" w:cs="Consolas"/>
          <w:color w:val="000000"/>
          <w:sz w:val="16"/>
          <w:szCs w:val="16"/>
        </w:rPr>
        <w:t> </w:t>
      </w:r>
      <w:r>
        <w:rPr>
          <w:rFonts w:ascii="Consolas" w:hAnsi="Consolas" w:eastAsia="Consolas" w:cs="Consolas"/>
          <w:color w:val="795E26"/>
          <w:sz w:val="16"/>
          <w:szCs w:val="16"/>
        </w:rPr>
        <w:t>range</w:t>
      </w:r>
      <w:r>
        <w:rPr>
          <w:rFonts w:ascii="Consolas" w:hAnsi="Consolas" w:eastAsia="Consolas" w:cs="Consolas"/>
          <w:color w:val="000000"/>
          <w:sz w:val="16"/>
          <w:szCs w:val="16"/>
        </w:rPr>
        <w:t>(no_date):</w:t>
      </w:r>
    </w:p>
    <w:p w:rsidR="009A5F99" w:rsidRDefault="00000000" w14:paraId="2B7B05A3"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AF00DB"/>
          <w:sz w:val="16"/>
          <w:szCs w:val="16"/>
        </w:rPr>
        <w:t>if</w:t>
      </w:r>
      <w:r>
        <w:rPr>
          <w:rFonts w:ascii="Consolas" w:hAnsi="Consolas" w:eastAsia="Consolas" w:cs="Consolas"/>
          <w:color w:val="000000"/>
          <w:sz w:val="16"/>
          <w:szCs w:val="16"/>
        </w:rPr>
        <w:t> df[</w:t>
      </w:r>
      <w:r>
        <w:rPr>
          <w:rFonts w:ascii="Consolas" w:hAnsi="Consolas" w:eastAsia="Consolas" w:cs="Consolas"/>
          <w:color w:val="A31515"/>
          <w:sz w:val="16"/>
          <w:szCs w:val="16"/>
        </w:rPr>
        <w:t>'GPS_DATE'</w:t>
      </w:r>
      <w:r>
        <w:rPr>
          <w:rFonts w:ascii="Consolas" w:hAnsi="Consolas" w:eastAsia="Consolas" w:cs="Consolas"/>
          <w:color w:val="000000"/>
          <w:sz w:val="16"/>
          <w:szCs w:val="16"/>
        </w:rPr>
        <w:t>].notnull().all():</w:t>
      </w:r>
    </w:p>
    <w:p w:rsidR="009A5F99" w:rsidRDefault="00000000" w14:paraId="2993F8CF"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tempstr = fileinput + </w:t>
      </w:r>
      <w:r>
        <w:rPr>
          <w:rFonts w:ascii="Consolas" w:hAnsi="Consolas" w:eastAsia="Consolas" w:cs="Consolas"/>
          <w:color w:val="A31515"/>
          <w:sz w:val="16"/>
          <w:szCs w:val="16"/>
        </w:rPr>
        <w:t>"_"</w:t>
      </w:r>
      <w:r>
        <w:rPr>
          <w:rFonts w:ascii="Consolas" w:hAnsi="Consolas" w:eastAsia="Consolas" w:cs="Consolas"/>
          <w:color w:val="000000"/>
          <w:sz w:val="16"/>
          <w:szCs w:val="16"/>
        </w:rPr>
        <w:t> + </w:t>
      </w:r>
      <w:r>
        <w:rPr>
          <w:rFonts w:ascii="Consolas" w:hAnsi="Consolas" w:eastAsia="Consolas" w:cs="Consolas"/>
          <w:color w:val="267F99"/>
          <w:sz w:val="16"/>
          <w:szCs w:val="16"/>
        </w:rPr>
        <w:t>str</w:t>
      </w:r>
      <w:r>
        <w:rPr>
          <w:rFonts w:ascii="Consolas" w:hAnsi="Consolas" w:eastAsia="Consolas" w:cs="Consolas"/>
          <w:color w:val="000000"/>
          <w:sz w:val="16"/>
          <w:szCs w:val="16"/>
        </w:rPr>
        <w:t>(q+</w:t>
      </w:r>
      <w:r>
        <w:rPr>
          <w:rFonts w:ascii="Consolas" w:hAnsi="Consolas" w:eastAsia="Consolas" w:cs="Consolas"/>
          <w:color w:val="098658"/>
          <w:sz w:val="16"/>
          <w:szCs w:val="16"/>
        </w:rPr>
        <w:t>1</w:t>
      </w:r>
      <w:r>
        <w:rPr>
          <w:rFonts w:ascii="Consolas" w:hAnsi="Consolas" w:eastAsia="Consolas" w:cs="Consolas"/>
          <w:color w:val="000000"/>
          <w:sz w:val="16"/>
          <w:szCs w:val="16"/>
        </w:rPr>
        <w:t>) + </w:t>
      </w:r>
      <w:r>
        <w:rPr>
          <w:rFonts w:ascii="Consolas" w:hAnsi="Consolas" w:eastAsia="Consolas" w:cs="Consolas"/>
          <w:color w:val="A31515"/>
          <w:sz w:val="16"/>
          <w:szCs w:val="16"/>
        </w:rPr>
        <w:t>".csv"</w:t>
      </w:r>
    </w:p>
    <w:p w:rsidR="009A5F99" w:rsidRDefault="00000000" w14:paraId="2CBCF8B0"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df = pd.read_csv(tempstr)</w:t>
      </w:r>
    </w:p>
    <w:p w:rsidR="009A5F99" w:rsidRDefault="00000000" w14:paraId="689D4975"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p>
    <w:p w:rsidR="009A5F99" w:rsidRDefault="00000000" w14:paraId="7517FF51"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p>
    <w:p w:rsidR="009A5F99" w:rsidRDefault="00000000" w14:paraId="34AAC342"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lamb_da = </w:t>
      </w:r>
      <w:r>
        <w:rPr>
          <w:rFonts w:ascii="Consolas" w:hAnsi="Consolas" w:eastAsia="Consolas" w:cs="Consolas"/>
          <w:color w:val="098658"/>
          <w:sz w:val="16"/>
          <w:szCs w:val="16"/>
        </w:rPr>
        <w:t>1</w:t>
      </w:r>
      <w:r>
        <w:rPr>
          <w:rFonts w:ascii="Consolas" w:hAnsi="Consolas" w:eastAsia="Consolas" w:cs="Consolas"/>
          <w:color w:val="000000"/>
          <w:sz w:val="16"/>
          <w:szCs w:val="16"/>
        </w:rPr>
        <w:t> + (df[</w:t>
      </w:r>
      <w:r>
        <w:rPr>
          <w:rFonts w:ascii="Consolas" w:hAnsi="Consolas" w:eastAsia="Consolas" w:cs="Consolas"/>
          <w:color w:val="A31515"/>
          <w:sz w:val="16"/>
          <w:szCs w:val="16"/>
        </w:rPr>
        <w:t>'SHORT_TERM_FUEL_TRIM_1'</w:t>
      </w:r>
      <w:r>
        <w:rPr>
          <w:rFonts w:ascii="Consolas" w:hAnsi="Consolas" w:eastAsia="Consolas" w:cs="Consolas"/>
          <w:color w:val="000000"/>
          <w:sz w:val="16"/>
          <w:szCs w:val="16"/>
        </w:rPr>
        <w:t>] + df[</w:t>
      </w:r>
      <w:r>
        <w:rPr>
          <w:rFonts w:ascii="Consolas" w:hAnsi="Consolas" w:eastAsia="Consolas" w:cs="Consolas"/>
          <w:color w:val="A31515"/>
          <w:sz w:val="16"/>
          <w:szCs w:val="16"/>
        </w:rPr>
        <w:t>'SHORT_TERM_FUEL_TRIM_2'</w:t>
      </w:r>
      <w:r>
        <w:rPr>
          <w:rFonts w:ascii="Consolas" w:hAnsi="Consolas" w:eastAsia="Consolas" w:cs="Consolas"/>
          <w:color w:val="000000"/>
          <w:sz w:val="16"/>
          <w:szCs w:val="16"/>
        </w:rPr>
        <w:t>])/</w:t>
      </w:r>
      <w:r>
        <w:rPr>
          <w:rFonts w:ascii="Consolas" w:hAnsi="Consolas" w:eastAsia="Consolas" w:cs="Consolas"/>
          <w:color w:val="098658"/>
          <w:sz w:val="16"/>
          <w:szCs w:val="16"/>
        </w:rPr>
        <w:t>100</w:t>
      </w:r>
    </w:p>
    <w:p w:rsidR="009A5F99" w:rsidRDefault="00000000" w14:paraId="16118622"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df[</w:t>
      </w:r>
      <w:r>
        <w:rPr>
          <w:rFonts w:ascii="Consolas" w:hAnsi="Consolas" w:eastAsia="Consolas" w:cs="Consolas"/>
          <w:color w:val="A31515"/>
          <w:sz w:val="16"/>
          <w:szCs w:val="16"/>
        </w:rPr>
        <w:t>'lambda'</w:t>
      </w:r>
      <w:r>
        <w:rPr>
          <w:rFonts w:ascii="Consolas" w:hAnsi="Consolas" w:eastAsia="Consolas" w:cs="Consolas"/>
          <w:color w:val="000000"/>
          <w:sz w:val="16"/>
          <w:szCs w:val="16"/>
        </w:rPr>
        <w:t>] = lamb_da</w:t>
      </w:r>
    </w:p>
    <w:p w:rsidR="009A5F99" w:rsidRDefault="00000000" w14:paraId="395380F2"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ratio = </w:t>
      </w:r>
      <w:r>
        <w:rPr>
          <w:rFonts w:ascii="Consolas" w:hAnsi="Consolas" w:eastAsia="Consolas" w:cs="Consolas"/>
          <w:color w:val="098658"/>
          <w:sz w:val="16"/>
          <w:szCs w:val="16"/>
        </w:rPr>
        <w:t>14.7</w:t>
      </w:r>
    </w:p>
    <w:p w:rsidR="009A5F99" w:rsidRDefault="00000000" w14:paraId="53869F67"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008000"/>
          <w:sz w:val="16"/>
          <w:szCs w:val="16"/>
        </w:rPr>
        <w:t>#ratio = float(input("Air Fuel Ratio (e.g : 14.7): ")) # Use this line if you want user input</w:t>
      </w:r>
    </w:p>
    <w:p w:rsidR="009A5F99" w:rsidRDefault="00000000" w14:paraId="6E9E03F0"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Fuel_Consmp = df[</w:t>
      </w:r>
      <w:r>
        <w:rPr>
          <w:rFonts w:ascii="Consolas" w:hAnsi="Consolas" w:eastAsia="Consolas" w:cs="Consolas"/>
          <w:color w:val="A31515"/>
          <w:sz w:val="16"/>
          <w:szCs w:val="16"/>
        </w:rPr>
        <w:t>'MAF_FLOW'</w:t>
      </w:r>
      <w:r>
        <w:rPr>
          <w:rFonts w:ascii="Consolas" w:hAnsi="Consolas" w:eastAsia="Consolas" w:cs="Consolas"/>
          <w:color w:val="000000"/>
          <w:sz w:val="16"/>
          <w:szCs w:val="16"/>
        </w:rPr>
        <w:t>] / (ratio * df[</w:t>
      </w:r>
      <w:r>
        <w:rPr>
          <w:rFonts w:ascii="Consolas" w:hAnsi="Consolas" w:eastAsia="Consolas" w:cs="Consolas"/>
          <w:color w:val="A31515"/>
          <w:sz w:val="16"/>
          <w:szCs w:val="16"/>
        </w:rPr>
        <w:t>'lam</w:t>
      </w:r>
      <w:r>
        <w:rPr>
          <w:rFonts w:ascii="Consolas" w:hAnsi="Consolas" w:eastAsia="Consolas" w:cs="Consolas"/>
          <w:color w:val="A31515"/>
          <w:sz w:val="16"/>
          <w:szCs w:val="16"/>
        </w:rPr>
        <w:t>bda'</w:t>
      </w:r>
      <w:r>
        <w:rPr>
          <w:rFonts w:ascii="Consolas" w:hAnsi="Consolas" w:eastAsia="Consolas" w:cs="Consolas"/>
          <w:color w:val="000000"/>
          <w:sz w:val="16"/>
          <w:szCs w:val="16"/>
        </w:rPr>
        <w:t>])</w:t>
      </w:r>
    </w:p>
    <w:p w:rsidR="009A5F99" w:rsidRDefault="00000000" w14:paraId="3F0A0001"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df[</w:t>
      </w:r>
      <w:r>
        <w:rPr>
          <w:rFonts w:ascii="Consolas" w:hAnsi="Consolas" w:eastAsia="Consolas" w:cs="Consolas"/>
          <w:color w:val="A31515"/>
          <w:sz w:val="16"/>
          <w:szCs w:val="16"/>
        </w:rPr>
        <w:t>'FUEL_CONSMP'</w:t>
      </w:r>
      <w:r>
        <w:rPr>
          <w:rFonts w:ascii="Consolas" w:hAnsi="Consolas" w:eastAsia="Consolas" w:cs="Consolas"/>
          <w:color w:val="000000"/>
          <w:sz w:val="16"/>
          <w:szCs w:val="16"/>
        </w:rPr>
        <w:t>] = Fuel_Consmp </w:t>
      </w:r>
    </w:p>
    <w:p w:rsidR="009A5F99" w:rsidRDefault="009A5F99" w14:paraId="7DAEFCE7"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3D292241"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008000"/>
          <w:sz w:val="16"/>
          <w:szCs w:val="16"/>
        </w:rPr>
        <w:t>#Gross Fuel Consumption Calculation</w:t>
      </w:r>
    </w:p>
    <w:p w:rsidR="009A5F99" w:rsidRDefault="00000000" w14:paraId="6E13E6A9"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i = np.array(df.index)</w:t>
      </w:r>
    </w:p>
    <w:p w:rsidR="009A5F99" w:rsidRDefault="00000000" w14:paraId="0C84D370"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delta_time = np.zeros(</w:t>
      </w:r>
      <w:r>
        <w:rPr>
          <w:rFonts w:ascii="Consolas" w:hAnsi="Consolas" w:eastAsia="Consolas" w:cs="Consolas"/>
          <w:color w:val="795E26"/>
          <w:sz w:val="16"/>
          <w:szCs w:val="16"/>
        </w:rPr>
        <w:t>len</w:t>
      </w:r>
      <w:r>
        <w:rPr>
          <w:rFonts w:ascii="Consolas" w:hAnsi="Consolas" w:eastAsia="Consolas" w:cs="Consolas"/>
          <w:color w:val="000000"/>
          <w:sz w:val="16"/>
          <w:szCs w:val="16"/>
        </w:rPr>
        <w:t>(i))</w:t>
      </w:r>
    </w:p>
    <w:p w:rsidR="009A5F99" w:rsidRDefault="00000000" w14:paraId="5EB034D8"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CUMUL_FUEL_CONSMP = np.zeros(</w:t>
      </w:r>
      <w:r>
        <w:rPr>
          <w:rFonts w:ascii="Consolas" w:hAnsi="Consolas" w:eastAsia="Consolas" w:cs="Consolas"/>
          <w:color w:val="795E26"/>
          <w:sz w:val="16"/>
          <w:szCs w:val="16"/>
        </w:rPr>
        <w:t>len</w:t>
      </w:r>
      <w:r>
        <w:rPr>
          <w:rFonts w:ascii="Consolas" w:hAnsi="Consolas" w:eastAsia="Consolas" w:cs="Consolas"/>
          <w:color w:val="000000"/>
          <w:sz w:val="16"/>
          <w:szCs w:val="16"/>
        </w:rPr>
        <w:t>(i))</w:t>
      </w:r>
    </w:p>
    <w:p w:rsidR="009A5F99" w:rsidRDefault="00000000" w14:paraId="28E83569"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z = </w:t>
      </w:r>
      <w:r>
        <w:rPr>
          <w:rFonts w:ascii="Consolas" w:hAnsi="Consolas" w:eastAsia="Consolas" w:cs="Consolas"/>
          <w:color w:val="098658"/>
          <w:sz w:val="16"/>
          <w:szCs w:val="16"/>
        </w:rPr>
        <w:t>0</w:t>
      </w:r>
    </w:p>
    <w:p w:rsidR="009A5F99" w:rsidRDefault="009A5F99" w14:paraId="6F55C90B"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490EAB46"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AF00DB"/>
          <w:sz w:val="16"/>
          <w:szCs w:val="16"/>
        </w:rPr>
        <w:t>for</w:t>
      </w:r>
      <w:r>
        <w:rPr>
          <w:rFonts w:ascii="Consolas" w:hAnsi="Consolas" w:eastAsia="Consolas" w:cs="Consolas"/>
          <w:color w:val="000000"/>
          <w:sz w:val="16"/>
          <w:szCs w:val="16"/>
        </w:rPr>
        <w:t> j, item </w:t>
      </w:r>
      <w:r>
        <w:rPr>
          <w:rFonts w:ascii="Consolas" w:hAnsi="Consolas" w:eastAsia="Consolas" w:cs="Consolas"/>
          <w:color w:val="AF00DB"/>
          <w:sz w:val="16"/>
          <w:szCs w:val="16"/>
        </w:rPr>
        <w:t>in</w:t>
      </w:r>
      <w:r>
        <w:rPr>
          <w:rFonts w:ascii="Consolas" w:hAnsi="Consolas" w:eastAsia="Consolas" w:cs="Consolas"/>
          <w:color w:val="000000"/>
          <w:sz w:val="16"/>
          <w:szCs w:val="16"/>
        </w:rPr>
        <w:t> </w:t>
      </w:r>
      <w:r>
        <w:rPr>
          <w:rFonts w:ascii="Consolas" w:hAnsi="Consolas" w:eastAsia="Consolas" w:cs="Consolas"/>
          <w:color w:val="795E26"/>
          <w:sz w:val="16"/>
          <w:szCs w:val="16"/>
        </w:rPr>
        <w:t>enumerate</w:t>
      </w:r>
      <w:r>
        <w:rPr>
          <w:rFonts w:ascii="Consolas" w:hAnsi="Consolas" w:eastAsia="Consolas" w:cs="Consolas"/>
          <w:color w:val="000000"/>
          <w:sz w:val="16"/>
          <w:szCs w:val="16"/>
        </w:rPr>
        <w:t>(i):</w:t>
      </w:r>
    </w:p>
    <w:p w:rsidR="009A5F99" w:rsidRDefault="00000000" w14:paraId="52CD7512"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AF00DB"/>
          <w:sz w:val="16"/>
          <w:szCs w:val="16"/>
        </w:rPr>
        <w:t>if</w:t>
      </w:r>
      <w:r>
        <w:rPr>
          <w:rFonts w:ascii="Consolas" w:hAnsi="Consolas" w:eastAsia="Consolas" w:cs="Consolas"/>
          <w:color w:val="000000"/>
          <w:sz w:val="16"/>
          <w:szCs w:val="16"/>
        </w:rPr>
        <w:t> j &gt; </w:t>
      </w:r>
      <w:r>
        <w:rPr>
          <w:rFonts w:ascii="Consolas" w:hAnsi="Consolas" w:eastAsia="Consolas" w:cs="Consolas"/>
          <w:color w:val="098658"/>
          <w:sz w:val="16"/>
          <w:szCs w:val="16"/>
        </w:rPr>
        <w:t>0</w:t>
      </w:r>
      <w:r>
        <w:rPr>
          <w:rFonts w:ascii="Consolas" w:hAnsi="Consolas" w:eastAsia="Consolas" w:cs="Consolas"/>
          <w:color w:val="000000"/>
          <w:sz w:val="16"/>
          <w:szCs w:val="16"/>
        </w:rPr>
        <w:t>:</w:t>
      </w:r>
    </w:p>
    <w:p w:rsidR="009A5F99" w:rsidRDefault="00000000" w14:paraId="2F1108CF"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z += </w:t>
      </w:r>
      <w:r>
        <w:rPr>
          <w:rFonts w:ascii="Consolas" w:hAnsi="Consolas" w:eastAsia="Consolas" w:cs="Consolas"/>
          <w:color w:val="098658"/>
          <w:sz w:val="16"/>
          <w:szCs w:val="16"/>
        </w:rPr>
        <w:t>1</w:t>
      </w:r>
    </w:p>
    <w:p w:rsidR="009A5F99" w:rsidRDefault="00000000" w14:paraId="3B8BBBCD"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delta_time[z] = (df.loc[item, </w:t>
      </w:r>
      <w:r>
        <w:rPr>
          <w:rFonts w:ascii="Consolas" w:hAnsi="Consolas" w:eastAsia="Consolas" w:cs="Consolas"/>
          <w:color w:val="A31515"/>
          <w:sz w:val="16"/>
          <w:szCs w:val="16"/>
        </w:rPr>
        <w:t>'HUB_TIME_STAMP'</w:t>
      </w:r>
      <w:r>
        <w:rPr>
          <w:rFonts w:ascii="Consolas" w:hAnsi="Consolas" w:eastAsia="Consolas" w:cs="Consolas"/>
          <w:color w:val="000000"/>
          <w:sz w:val="16"/>
          <w:szCs w:val="16"/>
        </w:rPr>
        <w:t>] - df.loc[i[j-</w:t>
      </w:r>
      <w:r>
        <w:rPr>
          <w:rFonts w:ascii="Consolas" w:hAnsi="Consolas" w:eastAsia="Consolas" w:cs="Consolas"/>
          <w:color w:val="098658"/>
          <w:sz w:val="16"/>
          <w:szCs w:val="16"/>
        </w:rPr>
        <w:t>1</w:t>
      </w:r>
      <w:r>
        <w:rPr>
          <w:rFonts w:ascii="Consolas" w:hAnsi="Consolas" w:eastAsia="Consolas" w:cs="Consolas"/>
          <w:color w:val="000000"/>
          <w:sz w:val="16"/>
          <w:szCs w:val="16"/>
        </w:rPr>
        <w:t>], </w:t>
      </w:r>
      <w:r>
        <w:rPr>
          <w:rFonts w:ascii="Consolas" w:hAnsi="Consolas" w:eastAsia="Consolas" w:cs="Consolas"/>
          <w:color w:val="A31515"/>
          <w:sz w:val="16"/>
          <w:szCs w:val="16"/>
        </w:rPr>
        <w:t>'HUB_TIME_STAMP'</w:t>
      </w:r>
      <w:r>
        <w:rPr>
          <w:rFonts w:ascii="Consolas" w:hAnsi="Consolas" w:eastAsia="Consolas" w:cs="Consolas"/>
          <w:color w:val="000000"/>
          <w:sz w:val="16"/>
          <w:szCs w:val="16"/>
        </w:rPr>
        <w:t>])/</w:t>
      </w:r>
      <w:r>
        <w:rPr>
          <w:rFonts w:ascii="Consolas" w:hAnsi="Consolas" w:eastAsia="Consolas" w:cs="Consolas"/>
          <w:color w:val="098658"/>
          <w:sz w:val="16"/>
          <w:szCs w:val="16"/>
        </w:rPr>
        <w:t>1000</w:t>
      </w:r>
    </w:p>
    <w:p w:rsidR="009A5F99" w:rsidRDefault="009A5F99" w14:paraId="7AB06FB3"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5DBA2A20"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AF00DB"/>
          <w:sz w:val="16"/>
          <w:szCs w:val="16"/>
        </w:rPr>
        <w:t>for</w:t>
      </w:r>
      <w:r>
        <w:rPr>
          <w:rFonts w:ascii="Consolas" w:hAnsi="Consolas" w:eastAsia="Consolas" w:cs="Consolas"/>
          <w:color w:val="000000"/>
          <w:sz w:val="16"/>
          <w:szCs w:val="16"/>
        </w:rPr>
        <w:t> x </w:t>
      </w:r>
      <w:r>
        <w:rPr>
          <w:rFonts w:ascii="Consolas" w:hAnsi="Consolas" w:eastAsia="Consolas" w:cs="Consolas"/>
          <w:color w:val="AF00DB"/>
          <w:sz w:val="16"/>
          <w:szCs w:val="16"/>
        </w:rPr>
        <w:t>in</w:t>
      </w:r>
      <w:r>
        <w:rPr>
          <w:rFonts w:ascii="Consolas" w:hAnsi="Consolas" w:eastAsia="Consolas" w:cs="Consolas"/>
          <w:color w:val="000000"/>
          <w:sz w:val="16"/>
          <w:szCs w:val="16"/>
        </w:rPr>
        <w:t> </w:t>
      </w:r>
      <w:r>
        <w:rPr>
          <w:rFonts w:ascii="Consolas" w:hAnsi="Consolas" w:eastAsia="Consolas" w:cs="Consolas"/>
          <w:color w:val="795E26"/>
          <w:sz w:val="16"/>
          <w:szCs w:val="16"/>
        </w:rPr>
        <w:t>range</w:t>
      </w:r>
      <w:r>
        <w:rPr>
          <w:rFonts w:ascii="Consolas" w:hAnsi="Consolas" w:eastAsia="Consolas" w:cs="Consolas"/>
          <w:color w:val="000000"/>
          <w:sz w:val="16"/>
          <w:szCs w:val="16"/>
        </w:rPr>
        <w:t>(</w:t>
      </w:r>
      <w:r>
        <w:rPr>
          <w:rFonts w:ascii="Consolas" w:hAnsi="Consolas" w:eastAsia="Consolas" w:cs="Consolas"/>
          <w:color w:val="795E26"/>
          <w:sz w:val="16"/>
          <w:szCs w:val="16"/>
        </w:rPr>
        <w:t>len</w:t>
      </w:r>
      <w:r>
        <w:rPr>
          <w:rFonts w:ascii="Consolas" w:hAnsi="Consolas" w:eastAsia="Consolas" w:cs="Consolas"/>
          <w:color w:val="000000"/>
          <w:sz w:val="16"/>
          <w:szCs w:val="16"/>
        </w:rPr>
        <w:t>(i)):</w:t>
      </w:r>
    </w:p>
    <w:p w:rsidR="009A5F99" w:rsidRDefault="00000000" w14:paraId="49EEF075"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CUMUL_FUEL_CONSMP[x] = df.loc[i[x], </w:t>
      </w:r>
      <w:r>
        <w:rPr>
          <w:rFonts w:ascii="Consolas" w:hAnsi="Consolas" w:eastAsia="Consolas" w:cs="Consolas"/>
          <w:color w:val="A31515"/>
          <w:sz w:val="16"/>
          <w:szCs w:val="16"/>
        </w:rPr>
        <w:t>'FUEL_CONSMP'</w:t>
      </w:r>
      <w:r>
        <w:rPr>
          <w:rFonts w:ascii="Consolas" w:hAnsi="Consolas" w:eastAsia="Consolas" w:cs="Consolas"/>
          <w:color w:val="000000"/>
          <w:sz w:val="16"/>
          <w:szCs w:val="16"/>
        </w:rPr>
        <w:t>] * delta_time[x]</w:t>
      </w:r>
    </w:p>
    <w:p w:rsidR="009A5F99" w:rsidRDefault="009A5F99" w14:paraId="6E8B8261"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7915C72F"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df[</w:t>
      </w:r>
      <w:r>
        <w:rPr>
          <w:rFonts w:ascii="Consolas" w:hAnsi="Consolas" w:eastAsia="Consolas" w:cs="Consolas"/>
          <w:color w:val="A31515"/>
          <w:sz w:val="16"/>
          <w:szCs w:val="16"/>
        </w:rPr>
        <w:t>'CUMUL_FUEL_CONSMP'</w:t>
      </w:r>
      <w:r>
        <w:rPr>
          <w:rFonts w:ascii="Consolas" w:hAnsi="Consolas" w:eastAsia="Consolas" w:cs="Consolas"/>
          <w:color w:val="000000"/>
          <w:sz w:val="16"/>
          <w:szCs w:val="16"/>
        </w:rPr>
        <w:t>] = CUMUL_FUEL_CONSMP </w:t>
      </w:r>
      <w:r>
        <w:rPr>
          <w:rFonts w:ascii="Consolas" w:hAnsi="Consolas" w:eastAsia="Consolas" w:cs="Consolas"/>
          <w:color w:val="008000"/>
          <w:sz w:val="16"/>
          <w:szCs w:val="16"/>
        </w:rPr>
        <w:t>#adding to the main data frame</w:t>
      </w:r>
    </w:p>
    <w:p w:rsidR="009A5F99" w:rsidRDefault="00000000" w14:paraId="53875155"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df.loc[</w:t>
      </w:r>
      <w:r>
        <w:rPr>
          <w:rFonts w:ascii="Consolas" w:hAnsi="Consolas" w:eastAsia="Consolas" w:cs="Consolas"/>
          <w:color w:val="098658"/>
          <w:sz w:val="16"/>
          <w:szCs w:val="16"/>
        </w:rPr>
        <w:t>0</w:t>
      </w:r>
      <w:r>
        <w:rPr>
          <w:rFonts w:ascii="Consolas" w:hAnsi="Consolas" w:eastAsia="Consolas" w:cs="Consolas"/>
          <w:color w:val="000000"/>
          <w:sz w:val="16"/>
          <w:szCs w:val="16"/>
        </w:rPr>
        <w:t>, </w:t>
      </w:r>
      <w:r>
        <w:rPr>
          <w:rFonts w:ascii="Consolas" w:hAnsi="Consolas" w:eastAsia="Consolas" w:cs="Consolas"/>
          <w:color w:val="A31515"/>
          <w:sz w:val="16"/>
          <w:szCs w:val="16"/>
        </w:rPr>
        <w:t>'TOTAL_FUEL_CONSMP(gm)'</w:t>
      </w:r>
      <w:r>
        <w:rPr>
          <w:rFonts w:ascii="Consolas" w:hAnsi="Consolas" w:eastAsia="Consolas" w:cs="Consolas"/>
          <w:color w:val="000000"/>
          <w:sz w:val="16"/>
          <w:szCs w:val="16"/>
        </w:rPr>
        <w:t>] = df[</w:t>
      </w:r>
      <w:r>
        <w:rPr>
          <w:rFonts w:ascii="Consolas" w:hAnsi="Consolas" w:eastAsia="Consolas" w:cs="Consolas"/>
          <w:color w:val="A31515"/>
          <w:sz w:val="16"/>
          <w:szCs w:val="16"/>
        </w:rPr>
        <w:t>'CUMUL_FUEL_CONSMP'</w:t>
      </w:r>
      <w:r>
        <w:rPr>
          <w:rFonts w:ascii="Consolas" w:hAnsi="Consolas" w:eastAsia="Consolas" w:cs="Consolas"/>
          <w:color w:val="000000"/>
          <w:sz w:val="16"/>
          <w:szCs w:val="16"/>
        </w:rPr>
        <w:t>].sum()</w:t>
      </w:r>
    </w:p>
    <w:p w:rsidR="009A5F99" w:rsidRDefault="00000000" w14:paraId="0947FC14"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df.loc[</w:t>
      </w:r>
      <w:r>
        <w:rPr>
          <w:rFonts w:ascii="Consolas" w:hAnsi="Consolas" w:eastAsia="Consolas" w:cs="Consolas"/>
          <w:color w:val="098658"/>
          <w:sz w:val="16"/>
          <w:szCs w:val="16"/>
        </w:rPr>
        <w:t>0</w:t>
      </w:r>
      <w:r>
        <w:rPr>
          <w:rFonts w:ascii="Consolas" w:hAnsi="Consolas" w:eastAsia="Consolas" w:cs="Consolas"/>
          <w:color w:val="000000"/>
          <w:sz w:val="16"/>
          <w:szCs w:val="16"/>
        </w:rPr>
        <w:t>, </w:t>
      </w:r>
      <w:r>
        <w:rPr>
          <w:rFonts w:ascii="Consolas" w:hAnsi="Consolas" w:eastAsia="Consolas" w:cs="Consolas"/>
          <w:color w:val="A31515"/>
          <w:sz w:val="16"/>
          <w:szCs w:val="16"/>
        </w:rPr>
        <w:t>'TOTAL_FUEL_CONSMP(L)'</w:t>
      </w:r>
      <w:r>
        <w:rPr>
          <w:rFonts w:ascii="Consolas" w:hAnsi="Consolas" w:eastAsia="Consolas" w:cs="Consolas"/>
          <w:color w:val="000000"/>
          <w:sz w:val="16"/>
          <w:szCs w:val="16"/>
        </w:rPr>
        <w:t>] = df.loc[</w:t>
      </w:r>
      <w:r>
        <w:rPr>
          <w:rFonts w:ascii="Consolas" w:hAnsi="Consolas" w:eastAsia="Consolas" w:cs="Consolas"/>
          <w:color w:val="098658"/>
          <w:sz w:val="16"/>
          <w:szCs w:val="16"/>
        </w:rPr>
        <w:t>0</w:t>
      </w:r>
      <w:r>
        <w:rPr>
          <w:rFonts w:ascii="Consolas" w:hAnsi="Consolas" w:eastAsia="Consolas" w:cs="Consolas"/>
          <w:color w:val="000000"/>
          <w:sz w:val="16"/>
          <w:szCs w:val="16"/>
        </w:rPr>
        <w:t>, </w:t>
      </w:r>
      <w:r>
        <w:rPr>
          <w:rFonts w:ascii="Consolas" w:hAnsi="Consolas" w:eastAsia="Consolas" w:cs="Consolas"/>
          <w:color w:val="A31515"/>
          <w:sz w:val="16"/>
          <w:szCs w:val="16"/>
        </w:rPr>
        <w:t>'TOTAL_FUEL_CONSMP(gm)'</w:t>
      </w:r>
      <w:r>
        <w:rPr>
          <w:rFonts w:ascii="Consolas" w:hAnsi="Consolas" w:eastAsia="Consolas" w:cs="Consolas"/>
          <w:color w:val="000000"/>
          <w:sz w:val="16"/>
          <w:szCs w:val="16"/>
        </w:rPr>
        <w:t>]*</w:t>
      </w:r>
      <w:r>
        <w:rPr>
          <w:rFonts w:ascii="Consolas" w:hAnsi="Consolas" w:eastAsia="Consolas" w:cs="Consolas"/>
          <w:color w:val="098658"/>
          <w:sz w:val="16"/>
          <w:szCs w:val="16"/>
        </w:rPr>
        <w:t>.00129</w:t>
      </w:r>
      <w:r>
        <w:rPr>
          <w:rFonts w:ascii="Consolas" w:hAnsi="Consolas" w:eastAsia="Consolas" w:cs="Consolas"/>
          <w:color w:val="000000"/>
          <w:sz w:val="16"/>
          <w:szCs w:val="16"/>
        </w:rPr>
        <w:t> </w:t>
      </w:r>
      <w:r>
        <w:rPr>
          <w:rFonts w:ascii="Consolas" w:hAnsi="Consolas" w:eastAsia="Consolas" w:cs="Consolas"/>
          <w:color w:val="008000"/>
          <w:sz w:val="16"/>
          <w:szCs w:val="16"/>
        </w:rPr>
        <w:t>#Gasoline Density taken as 770 kg/m3</w:t>
      </w:r>
    </w:p>
    <w:p w:rsidR="009A5F99" w:rsidRDefault="009A5F99" w14:paraId="299E48B5"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38581F7F"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lastRenderedPageBreak/>
        <w:t>        </w:t>
      </w:r>
      <w:r>
        <w:rPr>
          <w:rFonts w:ascii="Consolas" w:hAnsi="Consolas" w:eastAsia="Consolas" w:cs="Consolas"/>
          <w:color w:val="008000"/>
          <w:sz w:val="16"/>
          <w:szCs w:val="16"/>
        </w:rPr>
        <w:t>#Creating new .csv result file</w:t>
      </w:r>
    </w:p>
    <w:p w:rsidR="009A5F99" w:rsidRDefault="00000000" w14:paraId="27BD1983"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AF00DB"/>
          <w:sz w:val="16"/>
          <w:szCs w:val="16"/>
        </w:rPr>
        <w:t>if</w:t>
      </w:r>
      <w:r>
        <w:rPr>
          <w:rFonts w:ascii="Consolas" w:hAnsi="Consolas" w:eastAsia="Consolas" w:cs="Consolas"/>
          <w:color w:val="000000"/>
          <w:sz w:val="16"/>
          <w:szCs w:val="16"/>
        </w:rPr>
        <w:t> </w:t>
      </w:r>
      <w:r>
        <w:rPr>
          <w:rFonts w:ascii="Consolas" w:hAnsi="Consolas" w:eastAsia="Consolas" w:cs="Consolas"/>
          <w:color w:val="A31515"/>
          <w:sz w:val="16"/>
          <w:szCs w:val="16"/>
        </w:rPr>
        <w:t>".csv"</w:t>
      </w:r>
      <w:r>
        <w:rPr>
          <w:rFonts w:ascii="Consolas" w:hAnsi="Consolas" w:eastAsia="Consolas" w:cs="Consolas"/>
          <w:color w:val="000000"/>
          <w:sz w:val="16"/>
          <w:szCs w:val="16"/>
        </w:rPr>
        <w:t> </w:t>
      </w:r>
      <w:r>
        <w:rPr>
          <w:rFonts w:ascii="Consolas" w:hAnsi="Consolas" w:eastAsia="Consolas" w:cs="Consolas"/>
          <w:color w:val="0000FF"/>
          <w:sz w:val="16"/>
          <w:szCs w:val="16"/>
        </w:rPr>
        <w:t>in</w:t>
      </w:r>
      <w:r>
        <w:rPr>
          <w:rFonts w:ascii="Consolas" w:hAnsi="Consolas" w:eastAsia="Consolas" w:cs="Consolas"/>
          <w:color w:val="000000"/>
          <w:sz w:val="16"/>
          <w:szCs w:val="16"/>
        </w:rPr>
        <w:t> fileinput:</w:t>
      </w:r>
    </w:p>
    <w:p w:rsidR="009A5F99" w:rsidRDefault="00000000" w14:paraId="1C889048"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fileinput </w:t>
      </w:r>
      <w:r>
        <w:rPr>
          <w:rFonts w:ascii="Consolas" w:hAnsi="Consolas" w:eastAsia="Consolas" w:cs="Consolas"/>
          <w:color w:val="000000"/>
          <w:sz w:val="16"/>
          <w:szCs w:val="16"/>
        </w:rPr>
        <w:t>= fileinput.replace(</w:t>
      </w:r>
      <w:r>
        <w:rPr>
          <w:rFonts w:ascii="Consolas" w:hAnsi="Consolas" w:eastAsia="Consolas" w:cs="Consolas"/>
          <w:color w:val="A31515"/>
          <w:sz w:val="16"/>
          <w:szCs w:val="16"/>
        </w:rPr>
        <w:t>".csv"</w:t>
      </w:r>
      <w:r>
        <w:rPr>
          <w:rFonts w:ascii="Consolas" w:hAnsi="Consolas" w:eastAsia="Consolas" w:cs="Consolas"/>
          <w:color w:val="000000"/>
          <w:sz w:val="16"/>
          <w:szCs w:val="16"/>
        </w:rPr>
        <w:t>, </w:t>
      </w:r>
      <w:r>
        <w:rPr>
          <w:rFonts w:ascii="Consolas" w:hAnsi="Consolas" w:eastAsia="Consolas" w:cs="Consolas"/>
          <w:color w:val="A31515"/>
          <w:sz w:val="16"/>
          <w:szCs w:val="16"/>
        </w:rPr>
        <w:t>''</w:t>
      </w:r>
      <w:r>
        <w:rPr>
          <w:rFonts w:ascii="Consolas" w:hAnsi="Consolas" w:eastAsia="Consolas" w:cs="Consolas"/>
          <w:color w:val="000000"/>
          <w:sz w:val="16"/>
          <w:szCs w:val="16"/>
        </w:rPr>
        <w:t>)</w:t>
      </w:r>
    </w:p>
    <w:p w:rsidR="009A5F99" w:rsidRDefault="00000000" w14:paraId="3E13DDE4"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p>
    <w:p w:rsidR="009A5F99" w:rsidRDefault="00000000" w14:paraId="1B345576"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tempstr1 = fileinput + </w:t>
      </w:r>
      <w:r>
        <w:rPr>
          <w:rFonts w:ascii="Consolas" w:hAnsi="Consolas" w:eastAsia="Consolas" w:cs="Consolas"/>
          <w:color w:val="A31515"/>
          <w:sz w:val="16"/>
          <w:szCs w:val="16"/>
        </w:rPr>
        <w:t>"_"</w:t>
      </w:r>
      <w:r>
        <w:rPr>
          <w:rFonts w:ascii="Consolas" w:hAnsi="Consolas" w:eastAsia="Consolas" w:cs="Consolas"/>
          <w:color w:val="000000"/>
          <w:sz w:val="16"/>
          <w:szCs w:val="16"/>
        </w:rPr>
        <w:t> + </w:t>
      </w:r>
      <w:r>
        <w:rPr>
          <w:rFonts w:ascii="Consolas" w:hAnsi="Consolas" w:eastAsia="Consolas" w:cs="Consolas"/>
          <w:color w:val="267F99"/>
          <w:sz w:val="16"/>
          <w:szCs w:val="16"/>
        </w:rPr>
        <w:t>str</w:t>
      </w:r>
      <w:r>
        <w:rPr>
          <w:rFonts w:ascii="Consolas" w:hAnsi="Consolas" w:eastAsia="Consolas" w:cs="Consolas"/>
          <w:color w:val="000000"/>
          <w:sz w:val="16"/>
          <w:szCs w:val="16"/>
        </w:rPr>
        <w:t>(q+</w:t>
      </w:r>
      <w:r>
        <w:rPr>
          <w:rFonts w:ascii="Consolas" w:hAnsi="Consolas" w:eastAsia="Consolas" w:cs="Consolas"/>
          <w:color w:val="098658"/>
          <w:sz w:val="16"/>
          <w:szCs w:val="16"/>
        </w:rPr>
        <w:t>1</w:t>
      </w:r>
      <w:r>
        <w:rPr>
          <w:rFonts w:ascii="Consolas" w:hAnsi="Consolas" w:eastAsia="Consolas" w:cs="Consolas"/>
          <w:color w:val="000000"/>
          <w:sz w:val="16"/>
          <w:szCs w:val="16"/>
        </w:rPr>
        <w:t>) + </w:t>
      </w:r>
      <w:r>
        <w:rPr>
          <w:rFonts w:ascii="Consolas" w:hAnsi="Consolas" w:eastAsia="Consolas" w:cs="Consolas"/>
          <w:color w:val="A31515"/>
          <w:sz w:val="16"/>
          <w:szCs w:val="16"/>
        </w:rPr>
        <w:t>"_data_results_MAF.csv"</w:t>
      </w:r>
    </w:p>
    <w:p w:rsidR="009A5F99" w:rsidRDefault="00000000" w14:paraId="41BF5D58"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df.to_csv(tempstr1, </w:t>
      </w:r>
      <w:r>
        <w:rPr>
          <w:rFonts w:ascii="Consolas" w:hAnsi="Consolas" w:eastAsia="Consolas" w:cs="Consolas"/>
          <w:color w:val="001080"/>
          <w:sz w:val="16"/>
          <w:szCs w:val="16"/>
        </w:rPr>
        <w:t>index</w:t>
      </w:r>
      <w:r>
        <w:rPr>
          <w:rFonts w:ascii="Consolas" w:hAnsi="Consolas" w:eastAsia="Consolas" w:cs="Consolas"/>
          <w:color w:val="000000"/>
          <w:sz w:val="16"/>
          <w:szCs w:val="16"/>
        </w:rPr>
        <w:t> = </w:t>
      </w:r>
      <w:r>
        <w:rPr>
          <w:rFonts w:ascii="Consolas" w:hAnsi="Consolas" w:eastAsia="Consolas" w:cs="Consolas"/>
          <w:color w:val="0000FF"/>
          <w:sz w:val="16"/>
          <w:szCs w:val="16"/>
        </w:rPr>
        <w:t>False</w:t>
      </w:r>
      <w:r>
        <w:rPr>
          <w:rFonts w:ascii="Consolas" w:hAnsi="Consolas" w:eastAsia="Consolas" w:cs="Consolas"/>
          <w:color w:val="000000"/>
          <w:sz w:val="16"/>
          <w:szCs w:val="16"/>
        </w:rPr>
        <w:t>, </w:t>
      </w:r>
      <w:r>
        <w:rPr>
          <w:rFonts w:ascii="Consolas" w:hAnsi="Consolas" w:eastAsia="Consolas" w:cs="Consolas"/>
          <w:color w:val="001080"/>
          <w:sz w:val="16"/>
          <w:szCs w:val="16"/>
        </w:rPr>
        <w:t>header</w:t>
      </w:r>
      <w:r>
        <w:rPr>
          <w:rFonts w:ascii="Consolas" w:hAnsi="Consolas" w:eastAsia="Consolas" w:cs="Consolas"/>
          <w:color w:val="000000"/>
          <w:sz w:val="16"/>
          <w:szCs w:val="16"/>
        </w:rPr>
        <w:t> = </w:t>
      </w:r>
      <w:r>
        <w:rPr>
          <w:rFonts w:ascii="Consolas" w:hAnsi="Consolas" w:eastAsia="Consolas" w:cs="Consolas"/>
          <w:color w:val="0000FF"/>
          <w:sz w:val="16"/>
          <w:szCs w:val="16"/>
        </w:rPr>
        <w:t>True</w:t>
      </w:r>
      <w:r>
        <w:rPr>
          <w:rFonts w:ascii="Consolas" w:hAnsi="Consolas" w:eastAsia="Consolas" w:cs="Consolas"/>
          <w:color w:val="000000"/>
          <w:sz w:val="16"/>
          <w:szCs w:val="16"/>
        </w:rPr>
        <w:t>)</w:t>
      </w:r>
    </w:p>
    <w:p w:rsidR="009A5F99" w:rsidRDefault="00000000" w14:paraId="656CCBC3"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795E26"/>
          <w:sz w:val="16"/>
          <w:szCs w:val="16"/>
        </w:rPr>
        <w:t>print</w:t>
      </w:r>
      <w:r>
        <w:rPr>
          <w:rFonts w:ascii="Consolas" w:hAnsi="Consolas" w:eastAsia="Consolas" w:cs="Consolas"/>
          <w:color w:val="000000"/>
          <w:sz w:val="16"/>
          <w:szCs w:val="16"/>
        </w:rPr>
        <w:t>(</w:t>
      </w:r>
      <w:r>
        <w:rPr>
          <w:rFonts w:ascii="Consolas" w:hAnsi="Consolas" w:eastAsia="Consolas" w:cs="Consolas"/>
          <w:color w:val="A31515"/>
          <w:sz w:val="16"/>
          <w:szCs w:val="16"/>
        </w:rPr>
        <w:t>"Data is SUCCESSFULLY predicted and Added to main data_frame!!"</w:t>
      </w:r>
      <w:r>
        <w:rPr>
          <w:rFonts w:ascii="Consolas" w:hAnsi="Consolas" w:eastAsia="Consolas" w:cs="Consolas"/>
          <w:color w:val="000000"/>
          <w:sz w:val="16"/>
          <w:szCs w:val="16"/>
        </w:rPr>
        <w:t>)</w:t>
      </w:r>
    </w:p>
    <w:p w:rsidR="009A5F99" w:rsidRDefault="009A5F99" w14:paraId="19D1ED08"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257F02AE"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8000"/>
          <w:sz w:val="16"/>
          <w:szCs w:val="16"/>
        </w:rPr>
        <w:t># ## Speed/Density Method  </w:t>
      </w:r>
    </w:p>
    <w:p w:rsidR="009A5F99" w:rsidRDefault="00000000" w14:paraId="14969E96"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p>
    <w:p w:rsidR="009A5F99" w:rsidRDefault="00000000" w14:paraId="714E9E01"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8000"/>
          <w:sz w:val="16"/>
          <w:szCs w:val="16"/>
        </w:rPr>
        <w:t># #### Use below code for testing</w:t>
      </w:r>
    </w:p>
    <w:p w:rsidR="009A5F99" w:rsidRDefault="00000000" w14:paraId="7010916F"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8000"/>
          <w:sz w:val="16"/>
          <w:szCs w:val="16"/>
        </w:rPr>
        <w:t>#sp_no = 2</w:t>
      </w:r>
    </w:p>
    <w:p w:rsidR="009A5F99" w:rsidRDefault="00000000" w14:paraId="46A83FF1"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8000"/>
          <w:sz w:val="16"/>
          <w:szCs w:val="16"/>
        </w:rPr>
        <w:t>#df = df.drop(['lambda', 'FUEL_CONSMP'], 1)</w:t>
      </w:r>
    </w:p>
    <w:p w:rsidR="009A5F99" w:rsidRDefault="009A5F99" w14:paraId="3FA9DAB1"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72377F7B"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AF00DB"/>
          <w:sz w:val="16"/>
          <w:szCs w:val="16"/>
        </w:rPr>
        <w:t>if</w:t>
      </w:r>
      <w:r>
        <w:rPr>
          <w:rFonts w:ascii="Consolas" w:hAnsi="Consolas" w:eastAsia="Consolas" w:cs="Consolas"/>
          <w:color w:val="000000"/>
          <w:sz w:val="16"/>
          <w:szCs w:val="16"/>
        </w:rPr>
        <w:t> sp_no == </w:t>
      </w:r>
      <w:r>
        <w:rPr>
          <w:rFonts w:ascii="Consolas" w:hAnsi="Consolas" w:eastAsia="Consolas" w:cs="Consolas"/>
          <w:color w:val="098658"/>
          <w:sz w:val="16"/>
          <w:szCs w:val="16"/>
        </w:rPr>
        <w:t>2</w:t>
      </w:r>
      <w:r>
        <w:rPr>
          <w:rFonts w:ascii="Consolas" w:hAnsi="Consolas" w:eastAsia="Consolas" w:cs="Consolas"/>
          <w:color w:val="000000"/>
          <w:sz w:val="16"/>
          <w:szCs w:val="16"/>
        </w:rPr>
        <w:t> :</w:t>
      </w:r>
    </w:p>
    <w:p w:rsidR="009A5F99" w:rsidRDefault="00000000" w14:paraId="562280F3"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AF00DB"/>
          <w:sz w:val="16"/>
          <w:szCs w:val="16"/>
        </w:rPr>
        <w:t>for</w:t>
      </w:r>
      <w:r>
        <w:rPr>
          <w:rFonts w:ascii="Consolas" w:hAnsi="Consolas" w:eastAsia="Consolas" w:cs="Consolas"/>
          <w:color w:val="000000"/>
          <w:sz w:val="16"/>
          <w:szCs w:val="16"/>
        </w:rPr>
        <w:t> q </w:t>
      </w:r>
      <w:r>
        <w:rPr>
          <w:rFonts w:ascii="Consolas" w:hAnsi="Consolas" w:eastAsia="Consolas" w:cs="Consolas"/>
          <w:color w:val="AF00DB"/>
          <w:sz w:val="16"/>
          <w:szCs w:val="16"/>
        </w:rPr>
        <w:t>in</w:t>
      </w:r>
      <w:r>
        <w:rPr>
          <w:rFonts w:ascii="Consolas" w:hAnsi="Consolas" w:eastAsia="Consolas" w:cs="Consolas"/>
          <w:color w:val="000000"/>
          <w:sz w:val="16"/>
          <w:szCs w:val="16"/>
        </w:rPr>
        <w:t> </w:t>
      </w:r>
      <w:r>
        <w:rPr>
          <w:rFonts w:ascii="Consolas" w:hAnsi="Consolas" w:eastAsia="Consolas" w:cs="Consolas"/>
          <w:color w:val="795E26"/>
          <w:sz w:val="16"/>
          <w:szCs w:val="16"/>
        </w:rPr>
        <w:t>range</w:t>
      </w:r>
      <w:r>
        <w:rPr>
          <w:rFonts w:ascii="Consolas" w:hAnsi="Consolas" w:eastAsia="Consolas" w:cs="Consolas"/>
          <w:color w:val="000000"/>
          <w:sz w:val="16"/>
          <w:szCs w:val="16"/>
        </w:rPr>
        <w:t>(no_date):</w:t>
      </w:r>
    </w:p>
    <w:p w:rsidR="009A5F99" w:rsidRDefault="00000000" w14:paraId="04B9E071"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AF00DB"/>
          <w:sz w:val="16"/>
          <w:szCs w:val="16"/>
        </w:rPr>
        <w:t>if</w:t>
      </w:r>
      <w:r>
        <w:rPr>
          <w:rFonts w:ascii="Consolas" w:hAnsi="Consolas" w:eastAsia="Consolas" w:cs="Consolas"/>
          <w:color w:val="000000"/>
          <w:sz w:val="16"/>
          <w:szCs w:val="16"/>
        </w:rPr>
        <w:t> df[</w:t>
      </w:r>
      <w:r>
        <w:rPr>
          <w:rFonts w:ascii="Consolas" w:hAnsi="Consolas" w:eastAsia="Consolas" w:cs="Consolas"/>
          <w:color w:val="A31515"/>
          <w:sz w:val="16"/>
          <w:szCs w:val="16"/>
        </w:rPr>
        <w:t>'GPS_DATE'</w:t>
      </w:r>
      <w:r>
        <w:rPr>
          <w:rFonts w:ascii="Consolas" w:hAnsi="Consolas" w:eastAsia="Consolas" w:cs="Consolas"/>
          <w:color w:val="000000"/>
          <w:sz w:val="16"/>
          <w:szCs w:val="16"/>
        </w:rPr>
        <w:t>].notnull().all():</w:t>
      </w:r>
    </w:p>
    <w:p w:rsidR="009A5F99" w:rsidRDefault="00000000" w14:paraId="69E413AF"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tempstr = fileinput + </w:t>
      </w:r>
      <w:r>
        <w:rPr>
          <w:rFonts w:ascii="Consolas" w:hAnsi="Consolas" w:eastAsia="Consolas" w:cs="Consolas"/>
          <w:color w:val="A31515"/>
          <w:sz w:val="16"/>
          <w:szCs w:val="16"/>
        </w:rPr>
        <w:t>"_"</w:t>
      </w:r>
      <w:r>
        <w:rPr>
          <w:rFonts w:ascii="Consolas" w:hAnsi="Consolas" w:eastAsia="Consolas" w:cs="Consolas"/>
          <w:color w:val="000000"/>
          <w:sz w:val="16"/>
          <w:szCs w:val="16"/>
        </w:rPr>
        <w:t> + </w:t>
      </w:r>
      <w:r>
        <w:rPr>
          <w:rFonts w:ascii="Consolas" w:hAnsi="Consolas" w:eastAsia="Consolas" w:cs="Consolas"/>
          <w:color w:val="267F99"/>
          <w:sz w:val="16"/>
          <w:szCs w:val="16"/>
        </w:rPr>
        <w:t>str</w:t>
      </w:r>
      <w:r>
        <w:rPr>
          <w:rFonts w:ascii="Consolas" w:hAnsi="Consolas" w:eastAsia="Consolas" w:cs="Consolas"/>
          <w:color w:val="000000"/>
          <w:sz w:val="16"/>
          <w:szCs w:val="16"/>
        </w:rPr>
        <w:t>(q+</w:t>
      </w:r>
      <w:r>
        <w:rPr>
          <w:rFonts w:ascii="Consolas" w:hAnsi="Consolas" w:eastAsia="Consolas" w:cs="Consolas"/>
          <w:color w:val="098658"/>
          <w:sz w:val="16"/>
          <w:szCs w:val="16"/>
        </w:rPr>
        <w:t>1</w:t>
      </w:r>
      <w:r>
        <w:rPr>
          <w:rFonts w:ascii="Consolas" w:hAnsi="Consolas" w:eastAsia="Consolas" w:cs="Consolas"/>
          <w:color w:val="000000"/>
          <w:sz w:val="16"/>
          <w:szCs w:val="16"/>
        </w:rPr>
        <w:t>) + </w:t>
      </w:r>
      <w:r>
        <w:rPr>
          <w:rFonts w:ascii="Consolas" w:hAnsi="Consolas" w:eastAsia="Consolas" w:cs="Consolas"/>
          <w:color w:val="A31515"/>
          <w:sz w:val="16"/>
          <w:szCs w:val="16"/>
        </w:rPr>
        <w:t>".csv"</w:t>
      </w:r>
    </w:p>
    <w:p w:rsidR="009A5F99" w:rsidRDefault="00000000" w14:paraId="6DD40919"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df = pd.read_csv(tempstr)</w:t>
      </w:r>
    </w:p>
    <w:p w:rsidR="009A5F99" w:rsidRDefault="00000000" w14:paraId="7A6DECD4"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p>
    <w:p w:rsidR="009A5F99" w:rsidRDefault="009A5F99" w14:paraId="66237ED1"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7AC5173A"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008000"/>
          <w:sz w:val="16"/>
          <w:szCs w:val="16"/>
        </w:rPr>
        <w:t>#Remove comment here to take user input for volumetric table</w:t>
      </w:r>
    </w:p>
    <w:p w:rsidR="009A5F99" w:rsidRDefault="00000000" w14:paraId="7618FD36"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A31515"/>
          <w:sz w:val="16"/>
          <w:szCs w:val="16"/>
        </w:rPr>
        <w:t>'''fileinput_vol_eff = str(</w:t>
      </w:r>
      <w:r>
        <w:rPr>
          <w:rFonts w:ascii="Consolas" w:hAnsi="Consolas" w:eastAsia="Consolas" w:cs="Consolas"/>
          <w:color w:val="A31515"/>
          <w:sz w:val="16"/>
          <w:szCs w:val="16"/>
        </w:rPr>
        <w:t>input("Enter the name of the Volumetric Efficiecny file (.csv file): "))</w:t>
      </w:r>
    </w:p>
    <w:p w:rsidR="009A5F99" w:rsidRDefault="00000000" w14:paraId="37B6E53F"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A31515"/>
          <w:sz w:val="16"/>
          <w:szCs w:val="16"/>
        </w:rPr>
        <w:t>        if not ".csv" in fileinput_vol_eff:</w:t>
      </w:r>
    </w:p>
    <w:p w:rsidR="009A5F99" w:rsidRDefault="00000000" w14:paraId="7E8579A0"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A31515"/>
          <w:sz w:val="16"/>
          <w:szCs w:val="16"/>
        </w:rPr>
        <w:t>            fileinput_vol_eff += ".csv"</w:t>
      </w:r>
    </w:p>
    <w:p w:rsidR="009A5F99" w:rsidRDefault="009A5F99" w14:paraId="6197E3DD"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1B0D6F20"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A31515"/>
          <w:sz w:val="16"/>
          <w:szCs w:val="16"/>
        </w:rPr>
        <w:t>        vol_eff = pd.read_csv(fileinput_vol_eff, skiprows = 1 , index_col = 0, dtype={'0': int}, h</w:t>
      </w:r>
      <w:r>
        <w:rPr>
          <w:rFonts w:ascii="Consolas" w:hAnsi="Consolas" w:eastAsia="Consolas" w:cs="Consolas"/>
          <w:color w:val="A31515"/>
          <w:sz w:val="16"/>
          <w:szCs w:val="16"/>
        </w:rPr>
        <w:t>eader = None)'''</w:t>
      </w:r>
    </w:p>
    <w:p w:rsidR="009A5F99" w:rsidRDefault="00000000" w14:paraId="6D6CF04B"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vol_eff = pd.read_csv(</w:t>
      </w:r>
      <w:r>
        <w:rPr>
          <w:rFonts w:ascii="Consolas" w:hAnsi="Consolas" w:eastAsia="Consolas" w:cs="Consolas"/>
          <w:color w:val="A31515"/>
          <w:sz w:val="16"/>
          <w:szCs w:val="16"/>
        </w:rPr>
        <w:t>'volumetric efficiency table.csv'</w:t>
      </w:r>
      <w:r>
        <w:rPr>
          <w:rFonts w:ascii="Consolas" w:hAnsi="Consolas" w:eastAsia="Consolas" w:cs="Consolas"/>
          <w:color w:val="000000"/>
          <w:sz w:val="16"/>
          <w:szCs w:val="16"/>
        </w:rPr>
        <w:t>, </w:t>
      </w:r>
      <w:r>
        <w:rPr>
          <w:rFonts w:ascii="Consolas" w:hAnsi="Consolas" w:eastAsia="Consolas" w:cs="Consolas"/>
          <w:color w:val="001080"/>
          <w:sz w:val="16"/>
          <w:szCs w:val="16"/>
        </w:rPr>
        <w:t>skiprows</w:t>
      </w:r>
      <w:r>
        <w:rPr>
          <w:rFonts w:ascii="Consolas" w:hAnsi="Consolas" w:eastAsia="Consolas" w:cs="Consolas"/>
          <w:color w:val="000000"/>
          <w:sz w:val="16"/>
          <w:szCs w:val="16"/>
        </w:rPr>
        <w:t> = </w:t>
      </w:r>
      <w:r>
        <w:rPr>
          <w:rFonts w:ascii="Consolas" w:hAnsi="Consolas" w:eastAsia="Consolas" w:cs="Consolas"/>
          <w:color w:val="098658"/>
          <w:sz w:val="16"/>
          <w:szCs w:val="16"/>
        </w:rPr>
        <w:t>1</w:t>
      </w:r>
      <w:r>
        <w:rPr>
          <w:rFonts w:ascii="Consolas" w:hAnsi="Consolas" w:eastAsia="Consolas" w:cs="Consolas"/>
          <w:color w:val="000000"/>
          <w:sz w:val="16"/>
          <w:szCs w:val="16"/>
        </w:rPr>
        <w:t> , </w:t>
      </w:r>
      <w:r>
        <w:rPr>
          <w:rFonts w:ascii="Consolas" w:hAnsi="Consolas" w:eastAsia="Consolas" w:cs="Consolas"/>
          <w:color w:val="001080"/>
          <w:sz w:val="16"/>
          <w:szCs w:val="16"/>
        </w:rPr>
        <w:t>index_col</w:t>
      </w:r>
      <w:r>
        <w:rPr>
          <w:rFonts w:ascii="Consolas" w:hAnsi="Consolas" w:eastAsia="Consolas" w:cs="Consolas"/>
          <w:color w:val="000000"/>
          <w:sz w:val="16"/>
          <w:szCs w:val="16"/>
        </w:rPr>
        <w:t> = </w:t>
      </w:r>
      <w:r>
        <w:rPr>
          <w:rFonts w:ascii="Consolas" w:hAnsi="Consolas" w:eastAsia="Consolas" w:cs="Consolas"/>
          <w:color w:val="098658"/>
          <w:sz w:val="16"/>
          <w:szCs w:val="16"/>
        </w:rPr>
        <w:t>0</w:t>
      </w:r>
      <w:r>
        <w:rPr>
          <w:rFonts w:ascii="Consolas" w:hAnsi="Consolas" w:eastAsia="Consolas" w:cs="Consolas"/>
          <w:color w:val="000000"/>
          <w:sz w:val="16"/>
          <w:szCs w:val="16"/>
        </w:rPr>
        <w:t>, </w:t>
      </w:r>
      <w:r>
        <w:rPr>
          <w:rFonts w:ascii="Consolas" w:hAnsi="Consolas" w:eastAsia="Consolas" w:cs="Consolas"/>
          <w:color w:val="001080"/>
          <w:sz w:val="16"/>
          <w:szCs w:val="16"/>
        </w:rPr>
        <w:t>dtype</w:t>
      </w:r>
      <w:r>
        <w:rPr>
          <w:rFonts w:ascii="Consolas" w:hAnsi="Consolas" w:eastAsia="Consolas" w:cs="Consolas"/>
          <w:color w:val="000000"/>
          <w:sz w:val="16"/>
          <w:szCs w:val="16"/>
        </w:rPr>
        <w:t>={</w:t>
      </w:r>
      <w:r>
        <w:rPr>
          <w:rFonts w:ascii="Consolas" w:hAnsi="Consolas" w:eastAsia="Consolas" w:cs="Consolas"/>
          <w:color w:val="A31515"/>
          <w:sz w:val="16"/>
          <w:szCs w:val="16"/>
        </w:rPr>
        <w:t>'0'</w:t>
      </w:r>
      <w:r>
        <w:rPr>
          <w:rFonts w:ascii="Consolas" w:hAnsi="Consolas" w:eastAsia="Consolas" w:cs="Consolas"/>
          <w:color w:val="000000"/>
          <w:sz w:val="16"/>
          <w:szCs w:val="16"/>
        </w:rPr>
        <w:t>: </w:t>
      </w:r>
      <w:r>
        <w:rPr>
          <w:rFonts w:ascii="Consolas" w:hAnsi="Consolas" w:eastAsia="Consolas" w:cs="Consolas"/>
          <w:color w:val="267F99"/>
          <w:sz w:val="16"/>
          <w:szCs w:val="16"/>
        </w:rPr>
        <w:t>int</w:t>
      </w:r>
      <w:r>
        <w:rPr>
          <w:rFonts w:ascii="Consolas" w:hAnsi="Consolas" w:eastAsia="Consolas" w:cs="Consolas"/>
          <w:color w:val="000000"/>
          <w:sz w:val="16"/>
          <w:szCs w:val="16"/>
        </w:rPr>
        <w:t>}, </w:t>
      </w:r>
      <w:r>
        <w:rPr>
          <w:rFonts w:ascii="Consolas" w:hAnsi="Consolas" w:eastAsia="Consolas" w:cs="Consolas"/>
          <w:color w:val="001080"/>
          <w:sz w:val="16"/>
          <w:szCs w:val="16"/>
        </w:rPr>
        <w:t>header</w:t>
      </w:r>
      <w:r>
        <w:rPr>
          <w:rFonts w:ascii="Consolas" w:hAnsi="Consolas" w:eastAsia="Consolas" w:cs="Consolas"/>
          <w:color w:val="000000"/>
          <w:sz w:val="16"/>
          <w:szCs w:val="16"/>
        </w:rPr>
        <w:t> = </w:t>
      </w:r>
      <w:r>
        <w:rPr>
          <w:rFonts w:ascii="Consolas" w:hAnsi="Consolas" w:eastAsia="Consolas" w:cs="Consolas"/>
          <w:color w:val="0000FF"/>
          <w:sz w:val="16"/>
          <w:szCs w:val="16"/>
        </w:rPr>
        <w:t>None</w:t>
      </w:r>
      <w:r>
        <w:rPr>
          <w:rFonts w:ascii="Consolas" w:hAnsi="Consolas" w:eastAsia="Consolas" w:cs="Consolas"/>
          <w:color w:val="000000"/>
          <w:sz w:val="16"/>
          <w:szCs w:val="16"/>
        </w:rPr>
        <w:t>)</w:t>
      </w:r>
    </w:p>
    <w:p w:rsidR="009A5F99" w:rsidRDefault="009A5F99" w14:paraId="074B6D01"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73A1674C"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008000"/>
          <w:sz w:val="16"/>
          <w:szCs w:val="16"/>
        </w:rPr>
        <w:t># make 1st raw as column</w:t>
      </w:r>
    </w:p>
    <w:p w:rsidR="009A5F99" w:rsidRDefault="00000000" w14:paraId="1204C7B2"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new_header = vol_eff.iloc[</w:t>
      </w:r>
      <w:r>
        <w:rPr>
          <w:rFonts w:ascii="Consolas" w:hAnsi="Consolas" w:eastAsia="Consolas" w:cs="Consolas"/>
          <w:color w:val="098658"/>
          <w:sz w:val="16"/>
          <w:szCs w:val="16"/>
        </w:rPr>
        <w:t>0</w:t>
      </w:r>
      <w:r>
        <w:rPr>
          <w:rFonts w:ascii="Consolas" w:hAnsi="Consolas" w:eastAsia="Consolas" w:cs="Consolas"/>
          <w:color w:val="000000"/>
          <w:sz w:val="16"/>
          <w:szCs w:val="16"/>
        </w:rPr>
        <w:t>] </w:t>
      </w:r>
    </w:p>
    <w:p w:rsidR="009A5F99" w:rsidRDefault="00000000" w14:paraId="5C6DBF85"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vol_eff = vol_eff[</w:t>
      </w:r>
      <w:r>
        <w:rPr>
          <w:rFonts w:ascii="Consolas" w:hAnsi="Consolas" w:eastAsia="Consolas" w:cs="Consolas"/>
          <w:color w:val="098658"/>
          <w:sz w:val="16"/>
          <w:szCs w:val="16"/>
        </w:rPr>
        <w:t>1</w:t>
      </w:r>
      <w:r>
        <w:rPr>
          <w:rFonts w:ascii="Consolas" w:hAnsi="Consolas" w:eastAsia="Consolas" w:cs="Consolas"/>
          <w:color w:val="000000"/>
          <w:sz w:val="16"/>
          <w:szCs w:val="16"/>
        </w:rPr>
        <w:t>:]</w:t>
      </w:r>
    </w:p>
    <w:p w:rsidR="009A5F99" w:rsidRDefault="00000000" w14:paraId="79593292"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vol_eff.columns = new_header</w:t>
      </w:r>
    </w:p>
    <w:p w:rsidR="009A5F99" w:rsidRDefault="009A5F99" w14:paraId="6DF60266"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11C6EA89"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008000"/>
          <w:sz w:val="16"/>
          <w:szCs w:val="16"/>
        </w:rPr>
        <w:t>#Convert INTAKE_MAP to nearest multiple of 5 and RPM to 100 </w:t>
      </w:r>
    </w:p>
    <w:p w:rsidR="009A5F99" w:rsidRDefault="00000000" w14:paraId="17203767"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temp = df[</w:t>
      </w:r>
      <w:r>
        <w:rPr>
          <w:rFonts w:ascii="Consolas" w:hAnsi="Consolas" w:eastAsia="Consolas" w:cs="Consolas"/>
          <w:color w:val="A31515"/>
          <w:sz w:val="16"/>
          <w:szCs w:val="16"/>
        </w:rPr>
        <w:t>'INTAKE_MAP'</w:t>
      </w:r>
      <w:r>
        <w:rPr>
          <w:rFonts w:ascii="Consolas" w:hAnsi="Consolas" w:eastAsia="Consolas" w:cs="Consolas"/>
          <w:color w:val="000000"/>
          <w:sz w:val="16"/>
          <w:szCs w:val="16"/>
        </w:rPr>
        <w:t>].round()  % </w:t>
      </w:r>
      <w:r>
        <w:rPr>
          <w:rFonts w:ascii="Consolas" w:hAnsi="Consolas" w:eastAsia="Consolas" w:cs="Consolas"/>
          <w:color w:val="098658"/>
          <w:sz w:val="16"/>
          <w:szCs w:val="16"/>
        </w:rPr>
        <w:t>5</w:t>
      </w:r>
    </w:p>
    <w:p w:rsidR="009A5F99" w:rsidRDefault="00000000" w14:paraId="49FA35A5"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temp1 = df[</w:t>
      </w:r>
      <w:r>
        <w:rPr>
          <w:rFonts w:ascii="Consolas" w:hAnsi="Consolas" w:eastAsia="Consolas" w:cs="Consolas"/>
          <w:color w:val="A31515"/>
          <w:sz w:val="16"/>
          <w:szCs w:val="16"/>
        </w:rPr>
        <w:t>'INTAKE_MAP'</w:t>
      </w:r>
      <w:r>
        <w:rPr>
          <w:rFonts w:ascii="Consolas" w:hAnsi="Consolas" w:eastAsia="Consolas" w:cs="Consolas"/>
          <w:color w:val="000000"/>
          <w:sz w:val="16"/>
          <w:szCs w:val="16"/>
        </w:rPr>
        <w:t>] - temp[temp &lt; </w:t>
      </w:r>
      <w:r>
        <w:rPr>
          <w:rFonts w:ascii="Consolas" w:hAnsi="Consolas" w:eastAsia="Consolas" w:cs="Consolas"/>
          <w:color w:val="098658"/>
          <w:sz w:val="16"/>
          <w:szCs w:val="16"/>
        </w:rPr>
        <w:t>3</w:t>
      </w:r>
      <w:r>
        <w:rPr>
          <w:rFonts w:ascii="Consolas" w:hAnsi="Consolas" w:eastAsia="Consolas" w:cs="Consolas"/>
          <w:color w:val="000000"/>
          <w:sz w:val="16"/>
          <w:szCs w:val="16"/>
        </w:rPr>
        <w:t>] </w:t>
      </w:r>
    </w:p>
    <w:p w:rsidR="009A5F99" w:rsidRDefault="00000000" w14:paraId="1EE8E2DF"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temp2 = df[</w:t>
      </w:r>
      <w:r>
        <w:rPr>
          <w:rFonts w:ascii="Consolas" w:hAnsi="Consolas" w:eastAsia="Consolas" w:cs="Consolas"/>
          <w:color w:val="A31515"/>
          <w:sz w:val="16"/>
          <w:szCs w:val="16"/>
        </w:rPr>
        <w:t>'INTAKE_MAP'</w:t>
      </w:r>
      <w:r>
        <w:rPr>
          <w:rFonts w:ascii="Consolas" w:hAnsi="Consolas" w:eastAsia="Consolas" w:cs="Consolas"/>
          <w:color w:val="000000"/>
          <w:sz w:val="16"/>
          <w:szCs w:val="16"/>
        </w:rPr>
        <w:t>] + (</w:t>
      </w:r>
      <w:r>
        <w:rPr>
          <w:rFonts w:ascii="Consolas" w:hAnsi="Consolas" w:eastAsia="Consolas" w:cs="Consolas"/>
          <w:color w:val="098658"/>
          <w:sz w:val="16"/>
          <w:szCs w:val="16"/>
        </w:rPr>
        <w:t>5</w:t>
      </w:r>
      <w:r>
        <w:rPr>
          <w:rFonts w:ascii="Consolas" w:hAnsi="Consolas" w:eastAsia="Consolas" w:cs="Consolas"/>
          <w:color w:val="000000"/>
          <w:sz w:val="16"/>
          <w:szCs w:val="16"/>
        </w:rPr>
        <w:t> - temp[</w:t>
      </w:r>
      <w:r>
        <w:rPr>
          <w:rFonts w:ascii="Consolas" w:hAnsi="Consolas" w:eastAsia="Consolas" w:cs="Consolas"/>
          <w:color w:val="000000"/>
          <w:sz w:val="16"/>
          <w:szCs w:val="16"/>
        </w:rPr>
        <w:t>temp &gt;= </w:t>
      </w:r>
      <w:r>
        <w:rPr>
          <w:rFonts w:ascii="Consolas" w:hAnsi="Consolas" w:eastAsia="Consolas" w:cs="Consolas"/>
          <w:color w:val="098658"/>
          <w:sz w:val="16"/>
          <w:szCs w:val="16"/>
        </w:rPr>
        <w:t>3</w:t>
      </w:r>
      <w:r>
        <w:rPr>
          <w:rFonts w:ascii="Consolas" w:hAnsi="Consolas" w:eastAsia="Consolas" w:cs="Consolas"/>
          <w:color w:val="000000"/>
          <w:sz w:val="16"/>
          <w:szCs w:val="16"/>
        </w:rPr>
        <w:t>])</w:t>
      </w:r>
    </w:p>
    <w:p w:rsidR="009A5F99" w:rsidRDefault="00000000" w14:paraId="67543603"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temp3 = temp1.fillna(</w:t>
      </w:r>
      <w:r>
        <w:rPr>
          <w:rFonts w:ascii="Consolas" w:hAnsi="Consolas" w:eastAsia="Consolas" w:cs="Consolas"/>
          <w:color w:val="098658"/>
          <w:sz w:val="16"/>
          <w:szCs w:val="16"/>
        </w:rPr>
        <w:t>0</w:t>
      </w:r>
      <w:r>
        <w:rPr>
          <w:rFonts w:ascii="Consolas" w:hAnsi="Consolas" w:eastAsia="Consolas" w:cs="Consolas"/>
          <w:color w:val="000000"/>
          <w:sz w:val="16"/>
          <w:szCs w:val="16"/>
        </w:rPr>
        <w:t>) + temp2.fillna(</w:t>
      </w:r>
      <w:r>
        <w:rPr>
          <w:rFonts w:ascii="Consolas" w:hAnsi="Consolas" w:eastAsia="Consolas" w:cs="Consolas"/>
          <w:color w:val="098658"/>
          <w:sz w:val="16"/>
          <w:szCs w:val="16"/>
        </w:rPr>
        <w:t>0</w:t>
      </w:r>
      <w:r>
        <w:rPr>
          <w:rFonts w:ascii="Consolas" w:hAnsi="Consolas" w:eastAsia="Consolas" w:cs="Consolas"/>
          <w:color w:val="000000"/>
          <w:sz w:val="16"/>
          <w:szCs w:val="16"/>
        </w:rPr>
        <w:t>)</w:t>
      </w:r>
    </w:p>
    <w:p w:rsidR="009A5F99" w:rsidRDefault="00000000" w14:paraId="24A9095A"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temp_var = pd.DataFrame()</w:t>
      </w:r>
    </w:p>
    <w:p w:rsidR="009A5F99" w:rsidRDefault="00000000" w14:paraId="03D889A1"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temp_var[</w:t>
      </w:r>
      <w:r>
        <w:rPr>
          <w:rFonts w:ascii="Consolas" w:hAnsi="Consolas" w:eastAsia="Consolas" w:cs="Consolas"/>
          <w:color w:val="A31515"/>
          <w:sz w:val="16"/>
          <w:szCs w:val="16"/>
        </w:rPr>
        <w:t>'INTAKE_MAP'</w:t>
      </w:r>
      <w:r>
        <w:rPr>
          <w:rFonts w:ascii="Consolas" w:hAnsi="Consolas" w:eastAsia="Consolas" w:cs="Consolas"/>
          <w:color w:val="000000"/>
          <w:sz w:val="16"/>
          <w:szCs w:val="16"/>
        </w:rPr>
        <w:t>] = temp3</w:t>
      </w:r>
    </w:p>
    <w:p w:rsidR="009A5F99" w:rsidRDefault="00000000" w14:paraId="2524A75A"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temp = df[</w:t>
      </w:r>
      <w:r>
        <w:rPr>
          <w:rFonts w:ascii="Consolas" w:hAnsi="Consolas" w:eastAsia="Consolas" w:cs="Consolas"/>
          <w:color w:val="A31515"/>
          <w:sz w:val="16"/>
          <w:szCs w:val="16"/>
        </w:rPr>
        <w:t>'RPM'</w:t>
      </w:r>
      <w:r>
        <w:rPr>
          <w:rFonts w:ascii="Consolas" w:hAnsi="Consolas" w:eastAsia="Consolas" w:cs="Consolas"/>
          <w:color w:val="000000"/>
          <w:sz w:val="16"/>
          <w:szCs w:val="16"/>
        </w:rPr>
        <w:t>].round()  % </w:t>
      </w:r>
      <w:r>
        <w:rPr>
          <w:rFonts w:ascii="Consolas" w:hAnsi="Consolas" w:eastAsia="Consolas" w:cs="Consolas"/>
          <w:color w:val="098658"/>
          <w:sz w:val="16"/>
          <w:szCs w:val="16"/>
        </w:rPr>
        <w:t>100</w:t>
      </w:r>
    </w:p>
    <w:p w:rsidR="009A5F99" w:rsidRDefault="00000000" w14:paraId="0A34F493"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temp1 = df[</w:t>
      </w:r>
      <w:r>
        <w:rPr>
          <w:rFonts w:ascii="Consolas" w:hAnsi="Consolas" w:eastAsia="Consolas" w:cs="Consolas"/>
          <w:color w:val="A31515"/>
          <w:sz w:val="16"/>
          <w:szCs w:val="16"/>
        </w:rPr>
        <w:t>'RPM'</w:t>
      </w:r>
      <w:r>
        <w:rPr>
          <w:rFonts w:ascii="Consolas" w:hAnsi="Consolas" w:eastAsia="Consolas" w:cs="Consolas"/>
          <w:color w:val="000000"/>
          <w:sz w:val="16"/>
          <w:szCs w:val="16"/>
        </w:rPr>
        <w:t>] - temp[temp &lt; </w:t>
      </w:r>
      <w:r>
        <w:rPr>
          <w:rFonts w:ascii="Consolas" w:hAnsi="Consolas" w:eastAsia="Consolas" w:cs="Consolas"/>
          <w:color w:val="098658"/>
          <w:sz w:val="16"/>
          <w:szCs w:val="16"/>
        </w:rPr>
        <w:t>51</w:t>
      </w:r>
      <w:r>
        <w:rPr>
          <w:rFonts w:ascii="Consolas" w:hAnsi="Consolas" w:eastAsia="Consolas" w:cs="Consolas"/>
          <w:color w:val="000000"/>
          <w:sz w:val="16"/>
          <w:szCs w:val="16"/>
        </w:rPr>
        <w:t>]</w:t>
      </w:r>
    </w:p>
    <w:p w:rsidR="009A5F99" w:rsidRDefault="00000000" w14:paraId="2C976CD1"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temp2 = df[</w:t>
      </w:r>
      <w:r>
        <w:rPr>
          <w:rFonts w:ascii="Consolas" w:hAnsi="Consolas" w:eastAsia="Consolas" w:cs="Consolas"/>
          <w:color w:val="A31515"/>
          <w:sz w:val="16"/>
          <w:szCs w:val="16"/>
        </w:rPr>
        <w:t>'RPM'</w:t>
      </w:r>
      <w:r>
        <w:rPr>
          <w:rFonts w:ascii="Consolas" w:hAnsi="Consolas" w:eastAsia="Consolas" w:cs="Consolas"/>
          <w:color w:val="000000"/>
          <w:sz w:val="16"/>
          <w:szCs w:val="16"/>
        </w:rPr>
        <w:t>] + (</w:t>
      </w:r>
      <w:r>
        <w:rPr>
          <w:rFonts w:ascii="Consolas" w:hAnsi="Consolas" w:eastAsia="Consolas" w:cs="Consolas"/>
          <w:color w:val="098658"/>
          <w:sz w:val="16"/>
          <w:szCs w:val="16"/>
        </w:rPr>
        <w:t>100</w:t>
      </w:r>
      <w:r>
        <w:rPr>
          <w:rFonts w:ascii="Consolas" w:hAnsi="Consolas" w:eastAsia="Consolas" w:cs="Consolas"/>
          <w:color w:val="000000"/>
          <w:sz w:val="16"/>
          <w:szCs w:val="16"/>
        </w:rPr>
        <w:t> - te</w:t>
      </w:r>
      <w:r>
        <w:rPr>
          <w:rFonts w:ascii="Consolas" w:hAnsi="Consolas" w:eastAsia="Consolas" w:cs="Consolas"/>
          <w:color w:val="000000"/>
          <w:sz w:val="16"/>
          <w:szCs w:val="16"/>
        </w:rPr>
        <w:t>mp[temp &gt;= </w:t>
      </w:r>
      <w:r>
        <w:rPr>
          <w:rFonts w:ascii="Consolas" w:hAnsi="Consolas" w:eastAsia="Consolas" w:cs="Consolas"/>
          <w:color w:val="098658"/>
          <w:sz w:val="16"/>
          <w:szCs w:val="16"/>
        </w:rPr>
        <w:t>51</w:t>
      </w:r>
      <w:r>
        <w:rPr>
          <w:rFonts w:ascii="Consolas" w:hAnsi="Consolas" w:eastAsia="Consolas" w:cs="Consolas"/>
          <w:color w:val="000000"/>
          <w:sz w:val="16"/>
          <w:szCs w:val="16"/>
        </w:rPr>
        <w:t>])</w:t>
      </w:r>
    </w:p>
    <w:p w:rsidR="009A5F99" w:rsidRDefault="00000000" w14:paraId="4836575B"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temp3 = temp1.fillna(</w:t>
      </w:r>
      <w:r>
        <w:rPr>
          <w:rFonts w:ascii="Consolas" w:hAnsi="Consolas" w:eastAsia="Consolas" w:cs="Consolas"/>
          <w:color w:val="098658"/>
          <w:sz w:val="16"/>
          <w:szCs w:val="16"/>
        </w:rPr>
        <w:t>0</w:t>
      </w:r>
      <w:r>
        <w:rPr>
          <w:rFonts w:ascii="Consolas" w:hAnsi="Consolas" w:eastAsia="Consolas" w:cs="Consolas"/>
          <w:color w:val="000000"/>
          <w:sz w:val="16"/>
          <w:szCs w:val="16"/>
        </w:rPr>
        <w:t>) + temp2.fillna(</w:t>
      </w:r>
      <w:r>
        <w:rPr>
          <w:rFonts w:ascii="Consolas" w:hAnsi="Consolas" w:eastAsia="Consolas" w:cs="Consolas"/>
          <w:color w:val="098658"/>
          <w:sz w:val="16"/>
          <w:szCs w:val="16"/>
        </w:rPr>
        <w:t>0</w:t>
      </w:r>
      <w:r>
        <w:rPr>
          <w:rFonts w:ascii="Consolas" w:hAnsi="Consolas" w:eastAsia="Consolas" w:cs="Consolas"/>
          <w:color w:val="000000"/>
          <w:sz w:val="16"/>
          <w:szCs w:val="16"/>
        </w:rPr>
        <w:t>)</w:t>
      </w:r>
    </w:p>
    <w:p w:rsidR="009A5F99" w:rsidRDefault="00000000" w14:paraId="67C21832"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temp_var[</w:t>
      </w:r>
      <w:r>
        <w:rPr>
          <w:rFonts w:ascii="Consolas" w:hAnsi="Consolas" w:eastAsia="Consolas" w:cs="Consolas"/>
          <w:color w:val="A31515"/>
          <w:sz w:val="16"/>
          <w:szCs w:val="16"/>
        </w:rPr>
        <w:t>'RPM'</w:t>
      </w:r>
      <w:r>
        <w:rPr>
          <w:rFonts w:ascii="Consolas" w:hAnsi="Consolas" w:eastAsia="Consolas" w:cs="Consolas"/>
          <w:color w:val="000000"/>
          <w:sz w:val="16"/>
          <w:szCs w:val="16"/>
        </w:rPr>
        <w:t>] = temp3</w:t>
      </w:r>
    </w:p>
    <w:p w:rsidR="009A5F99" w:rsidRDefault="00000000" w14:paraId="1C2723B6"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temp_var[</w:t>
      </w:r>
      <w:r>
        <w:rPr>
          <w:rFonts w:ascii="Consolas" w:hAnsi="Consolas" w:eastAsia="Consolas" w:cs="Consolas"/>
          <w:color w:val="A31515"/>
          <w:sz w:val="16"/>
          <w:szCs w:val="16"/>
        </w:rPr>
        <w:t>'RPM'</w:t>
      </w:r>
      <w:r>
        <w:rPr>
          <w:rFonts w:ascii="Consolas" w:hAnsi="Consolas" w:eastAsia="Consolas" w:cs="Consolas"/>
          <w:color w:val="000000"/>
          <w:sz w:val="16"/>
          <w:szCs w:val="16"/>
        </w:rPr>
        <w:t>] = temp_var[</w:t>
      </w:r>
      <w:r>
        <w:rPr>
          <w:rFonts w:ascii="Consolas" w:hAnsi="Consolas" w:eastAsia="Consolas" w:cs="Consolas"/>
          <w:color w:val="A31515"/>
          <w:sz w:val="16"/>
          <w:szCs w:val="16"/>
        </w:rPr>
        <w:t>'RPM'</w:t>
      </w:r>
      <w:r>
        <w:rPr>
          <w:rFonts w:ascii="Consolas" w:hAnsi="Consolas" w:eastAsia="Consolas" w:cs="Consolas"/>
          <w:color w:val="000000"/>
          <w:sz w:val="16"/>
          <w:szCs w:val="16"/>
        </w:rPr>
        <w:t>].replace(</w:t>
      </w:r>
      <w:r>
        <w:rPr>
          <w:rFonts w:ascii="Consolas" w:hAnsi="Consolas" w:eastAsia="Consolas" w:cs="Consolas"/>
          <w:color w:val="001080"/>
          <w:sz w:val="16"/>
          <w:szCs w:val="16"/>
        </w:rPr>
        <w:t>to_replace</w:t>
      </w:r>
      <w:r>
        <w:rPr>
          <w:rFonts w:ascii="Consolas" w:hAnsi="Consolas" w:eastAsia="Consolas" w:cs="Consolas"/>
          <w:color w:val="000000"/>
          <w:sz w:val="16"/>
          <w:szCs w:val="16"/>
        </w:rPr>
        <w:t>=</w:t>
      </w:r>
      <w:r>
        <w:rPr>
          <w:rFonts w:ascii="Consolas" w:hAnsi="Consolas" w:eastAsia="Consolas" w:cs="Consolas"/>
          <w:color w:val="098658"/>
          <w:sz w:val="16"/>
          <w:szCs w:val="16"/>
        </w:rPr>
        <w:t>0</w:t>
      </w:r>
      <w:r>
        <w:rPr>
          <w:rFonts w:ascii="Consolas" w:hAnsi="Consolas" w:eastAsia="Consolas" w:cs="Consolas"/>
          <w:color w:val="000000"/>
          <w:sz w:val="16"/>
          <w:szCs w:val="16"/>
        </w:rPr>
        <w:t>,</w:t>
      </w:r>
      <w:r>
        <w:rPr>
          <w:rFonts w:ascii="Consolas" w:hAnsi="Consolas" w:eastAsia="Consolas" w:cs="Consolas"/>
          <w:color w:val="001080"/>
          <w:sz w:val="16"/>
          <w:szCs w:val="16"/>
        </w:rPr>
        <w:t>value</w:t>
      </w:r>
      <w:r>
        <w:rPr>
          <w:rFonts w:ascii="Consolas" w:hAnsi="Consolas" w:eastAsia="Consolas" w:cs="Consolas"/>
          <w:color w:val="000000"/>
          <w:sz w:val="16"/>
          <w:szCs w:val="16"/>
        </w:rPr>
        <w:t> = vol_eff.columns[</w:t>
      </w:r>
      <w:r>
        <w:rPr>
          <w:rFonts w:ascii="Consolas" w:hAnsi="Consolas" w:eastAsia="Consolas" w:cs="Consolas"/>
          <w:color w:val="098658"/>
          <w:sz w:val="16"/>
          <w:szCs w:val="16"/>
        </w:rPr>
        <w:t>0</w:t>
      </w:r>
      <w:r>
        <w:rPr>
          <w:rFonts w:ascii="Consolas" w:hAnsi="Consolas" w:eastAsia="Consolas" w:cs="Consolas"/>
          <w:color w:val="000000"/>
          <w:sz w:val="16"/>
          <w:szCs w:val="16"/>
        </w:rPr>
        <w:t>])</w:t>
      </w:r>
    </w:p>
    <w:p w:rsidR="009A5F99" w:rsidRDefault="00000000" w14:paraId="2491C606"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008000"/>
          <w:sz w:val="16"/>
          <w:szCs w:val="16"/>
        </w:rPr>
        <w:t>#temp_var[</w:t>
      </w:r>
      <w:r>
        <w:rPr>
          <w:rFonts w:ascii="Consolas" w:hAnsi="Consolas" w:eastAsia="Consolas" w:cs="Consolas"/>
          <w:color w:val="008000"/>
          <w:sz w:val="16"/>
          <w:szCs w:val="16"/>
        </w:rPr>
        <w:t>'INTAKE_MAP', temp_var['RPM'] == 0] = vol_eff.columns[0] #to replace in whole dataframe   </w:t>
      </w:r>
    </w:p>
    <w:p w:rsidR="009A5F99" w:rsidRDefault="00000000" w14:paraId="0766A3E8"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008000"/>
          <w:sz w:val="16"/>
          <w:szCs w:val="16"/>
        </w:rPr>
        <w:t>#temp_var = temp_var[(temp_var.T != 0).all()] #to eliminate the zero column</w:t>
      </w:r>
    </w:p>
    <w:p w:rsidR="009A5F99" w:rsidRDefault="009A5F99" w14:paraId="07AAB8F3"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3B860890"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temp_var1 = pd.DataFrame()</w:t>
      </w:r>
    </w:p>
    <w:p w:rsidR="009A5F99" w:rsidRDefault="00000000" w14:paraId="20033E54"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b = </w:t>
      </w:r>
      <w:r>
        <w:rPr>
          <w:rFonts w:ascii="Consolas" w:hAnsi="Consolas" w:eastAsia="Consolas" w:cs="Consolas"/>
          <w:color w:val="795E26"/>
          <w:sz w:val="16"/>
          <w:szCs w:val="16"/>
        </w:rPr>
        <w:t>len</w:t>
      </w:r>
      <w:r>
        <w:rPr>
          <w:rFonts w:ascii="Consolas" w:hAnsi="Consolas" w:eastAsia="Consolas" w:cs="Consolas"/>
          <w:color w:val="000000"/>
          <w:sz w:val="16"/>
          <w:szCs w:val="16"/>
        </w:rPr>
        <w:t>(temp_var[</w:t>
      </w:r>
      <w:r>
        <w:rPr>
          <w:rFonts w:ascii="Consolas" w:hAnsi="Consolas" w:eastAsia="Consolas" w:cs="Consolas"/>
          <w:color w:val="A31515"/>
          <w:sz w:val="16"/>
          <w:szCs w:val="16"/>
        </w:rPr>
        <w:t>'RPM'</w:t>
      </w:r>
      <w:r>
        <w:rPr>
          <w:rFonts w:ascii="Consolas" w:hAnsi="Consolas" w:eastAsia="Consolas" w:cs="Consolas"/>
          <w:color w:val="000000"/>
          <w:sz w:val="16"/>
          <w:szCs w:val="16"/>
        </w:rPr>
        <w:t>])</w:t>
      </w:r>
    </w:p>
    <w:p w:rsidR="009A5F99" w:rsidRDefault="00000000" w14:paraId="377AD0F7"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vole</w:t>
      </w:r>
      <w:r>
        <w:rPr>
          <w:rFonts w:ascii="Consolas" w:hAnsi="Consolas" w:eastAsia="Consolas" w:cs="Consolas"/>
          <w:color w:val="000000"/>
          <w:sz w:val="16"/>
          <w:szCs w:val="16"/>
        </w:rPr>
        <w:t>ff = np.zeros(b)</w:t>
      </w:r>
    </w:p>
    <w:p w:rsidR="009A5F99" w:rsidRDefault="00000000" w14:paraId="7DAF7343"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i = </w:t>
      </w:r>
      <w:r>
        <w:rPr>
          <w:rFonts w:ascii="Consolas" w:hAnsi="Consolas" w:eastAsia="Consolas" w:cs="Consolas"/>
          <w:color w:val="098658"/>
          <w:sz w:val="16"/>
          <w:szCs w:val="16"/>
        </w:rPr>
        <w:t>0</w:t>
      </w:r>
    </w:p>
    <w:p w:rsidR="009A5F99" w:rsidRDefault="00000000" w14:paraId="4EE5C1E2"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AF00DB"/>
          <w:sz w:val="16"/>
          <w:szCs w:val="16"/>
        </w:rPr>
        <w:t>for</w:t>
      </w:r>
      <w:r>
        <w:rPr>
          <w:rFonts w:ascii="Consolas" w:hAnsi="Consolas" w:eastAsia="Consolas" w:cs="Consolas"/>
          <w:color w:val="000000"/>
          <w:sz w:val="16"/>
          <w:szCs w:val="16"/>
        </w:rPr>
        <w:t> label, row </w:t>
      </w:r>
      <w:r>
        <w:rPr>
          <w:rFonts w:ascii="Consolas" w:hAnsi="Consolas" w:eastAsia="Consolas" w:cs="Consolas"/>
          <w:color w:val="AF00DB"/>
          <w:sz w:val="16"/>
          <w:szCs w:val="16"/>
        </w:rPr>
        <w:t>in</w:t>
      </w:r>
      <w:r>
        <w:rPr>
          <w:rFonts w:ascii="Consolas" w:hAnsi="Consolas" w:eastAsia="Consolas" w:cs="Consolas"/>
          <w:color w:val="000000"/>
          <w:sz w:val="16"/>
          <w:szCs w:val="16"/>
        </w:rPr>
        <w:t> temp_var.iterrows():</w:t>
      </w:r>
    </w:p>
    <w:p w:rsidR="009A5F99" w:rsidRDefault="00000000" w14:paraId="5F4BCE58"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voleff[i] = vol_eff.loc[row[</w:t>
      </w:r>
      <w:r>
        <w:rPr>
          <w:rFonts w:ascii="Consolas" w:hAnsi="Consolas" w:eastAsia="Consolas" w:cs="Consolas"/>
          <w:color w:val="A31515"/>
          <w:sz w:val="16"/>
          <w:szCs w:val="16"/>
        </w:rPr>
        <w:t>'INTAKE_MAP'</w:t>
      </w:r>
      <w:r>
        <w:rPr>
          <w:rFonts w:ascii="Consolas" w:hAnsi="Consolas" w:eastAsia="Consolas" w:cs="Consolas"/>
          <w:color w:val="000000"/>
          <w:sz w:val="16"/>
          <w:szCs w:val="16"/>
        </w:rPr>
        <w:t>], row[</w:t>
      </w:r>
      <w:r>
        <w:rPr>
          <w:rFonts w:ascii="Consolas" w:hAnsi="Consolas" w:eastAsia="Consolas" w:cs="Consolas"/>
          <w:color w:val="A31515"/>
          <w:sz w:val="16"/>
          <w:szCs w:val="16"/>
        </w:rPr>
        <w:t>'RPM'</w:t>
      </w:r>
      <w:r>
        <w:rPr>
          <w:rFonts w:ascii="Consolas" w:hAnsi="Consolas" w:eastAsia="Consolas" w:cs="Consolas"/>
          <w:color w:val="000000"/>
          <w:sz w:val="16"/>
          <w:szCs w:val="16"/>
        </w:rPr>
        <w:t>]]</w:t>
      </w:r>
    </w:p>
    <w:p w:rsidR="009A5F99" w:rsidRDefault="00000000" w14:paraId="7A37FE9A"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i += </w:t>
      </w:r>
      <w:r>
        <w:rPr>
          <w:rFonts w:ascii="Consolas" w:hAnsi="Consolas" w:eastAsia="Consolas" w:cs="Consolas"/>
          <w:color w:val="098658"/>
          <w:sz w:val="16"/>
          <w:szCs w:val="16"/>
        </w:rPr>
        <w:t>1</w:t>
      </w:r>
    </w:p>
    <w:p w:rsidR="009A5F99" w:rsidRDefault="009A5F99" w14:paraId="512F44B8"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1D6C1A8B"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008000"/>
          <w:sz w:val="16"/>
          <w:szCs w:val="16"/>
        </w:rPr>
        <w:t>#temp_var1 = vol_eff.loc[temp_var['INTAKE_MAP'], temp_var['RPM']]</w:t>
      </w:r>
    </w:p>
    <w:p w:rsidR="009A5F99" w:rsidRDefault="00000000" w14:paraId="5742F5DA"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df[</w:t>
      </w:r>
      <w:r>
        <w:rPr>
          <w:rFonts w:ascii="Consolas" w:hAnsi="Consolas" w:eastAsia="Consolas" w:cs="Consolas"/>
          <w:color w:val="A31515"/>
          <w:sz w:val="16"/>
          <w:szCs w:val="16"/>
        </w:rPr>
        <w:t>'VOL_EFF'</w:t>
      </w:r>
      <w:r>
        <w:rPr>
          <w:rFonts w:ascii="Consolas" w:hAnsi="Consolas" w:eastAsia="Consolas" w:cs="Consolas"/>
          <w:color w:val="000000"/>
          <w:sz w:val="16"/>
          <w:szCs w:val="16"/>
        </w:rPr>
        <w:t>] = voleff </w:t>
      </w:r>
      <w:r>
        <w:rPr>
          <w:rFonts w:ascii="Consolas" w:hAnsi="Consolas" w:eastAsia="Consolas" w:cs="Consolas"/>
          <w:color w:val="008000"/>
          <w:sz w:val="16"/>
          <w:szCs w:val="16"/>
        </w:rPr>
        <w:t>#adding it to main dataframe</w:t>
      </w:r>
    </w:p>
    <w:p w:rsidR="009A5F99" w:rsidRDefault="00000000" w14:paraId="3EDE7E3E"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p>
    <w:p w:rsidR="009A5F99" w:rsidRDefault="00000000" w14:paraId="789DE663"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eng_vol = </w:t>
      </w:r>
      <w:r>
        <w:rPr>
          <w:rFonts w:ascii="Consolas" w:hAnsi="Consolas" w:eastAsia="Consolas" w:cs="Consolas"/>
          <w:color w:val="098658"/>
          <w:sz w:val="16"/>
          <w:szCs w:val="16"/>
        </w:rPr>
        <w:t>6</w:t>
      </w:r>
    </w:p>
    <w:p w:rsidR="009A5F99" w:rsidRDefault="00000000" w14:paraId="5C9C6A4F"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lastRenderedPageBreak/>
        <w:t>        </w:t>
      </w:r>
      <w:r>
        <w:rPr>
          <w:rFonts w:ascii="Consolas" w:hAnsi="Consolas" w:eastAsia="Consolas" w:cs="Consolas"/>
          <w:color w:val="008000"/>
          <w:sz w:val="16"/>
          <w:szCs w:val="16"/>
        </w:rPr>
        <w:t>#eng_vol = float(</w:t>
      </w:r>
      <w:r>
        <w:rPr>
          <w:rFonts w:ascii="Consolas" w:hAnsi="Consolas" w:eastAsia="Consolas" w:cs="Consolas"/>
          <w:color w:val="008000"/>
          <w:sz w:val="16"/>
          <w:szCs w:val="16"/>
        </w:rPr>
        <w:t>input("What is the volume of the engine in Litre (e.g. 7). ")) #Remove comment for user input</w:t>
      </w:r>
    </w:p>
    <w:p w:rsidR="009A5F99" w:rsidRDefault="009A5F99" w14:paraId="77A74CC3"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6838BC8A"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df[</w:t>
      </w:r>
      <w:r>
        <w:rPr>
          <w:rFonts w:ascii="Consolas" w:hAnsi="Consolas" w:eastAsia="Consolas" w:cs="Consolas"/>
          <w:color w:val="A31515"/>
          <w:sz w:val="16"/>
          <w:szCs w:val="16"/>
        </w:rPr>
        <w:t>'MAP_TO_MAF'</w:t>
      </w:r>
      <w:r>
        <w:rPr>
          <w:rFonts w:ascii="Consolas" w:hAnsi="Consolas" w:eastAsia="Consolas" w:cs="Consolas"/>
          <w:color w:val="000000"/>
          <w:sz w:val="16"/>
          <w:szCs w:val="16"/>
        </w:rPr>
        <w:t>] = (df[</w:t>
      </w:r>
      <w:r>
        <w:rPr>
          <w:rFonts w:ascii="Consolas" w:hAnsi="Consolas" w:eastAsia="Consolas" w:cs="Consolas"/>
          <w:color w:val="A31515"/>
          <w:sz w:val="16"/>
          <w:szCs w:val="16"/>
        </w:rPr>
        <w:t>'INTAKE_MAP'</w:t>
      </w:r>
      <w:r>
        <w:rPr>
          <w:rFonts w:ascii="Consolas" w:hAnsi="Consolas" w:eastAsia="Consolas" w:cs="Consolas"/>
          <w:color w:val="000000"/>
          <w:sz w:val="16"/>
          <w:szCs w:val="16"/>
        </w:rPr>
        <w:t>] * ((df[</w:t>
      </w:r>
      <w:r>
        <w:rPr>
          <w:rFonts w:ascii="Consolas" w:hAnsi="Consolas" w:eastAsia="Consolas" w:cs="Consolas"/>
          <w:color w:val="A31515"/>
          <w:sz w:val="16"/>
          <w:szCs w:val="16"/>
        </w:rPr>
        <w:t>'VOL_EFF'</w:t>
      </w:r>
      <w:r>
        <w:rPr>
          <w:rFonts w:ascii="Consolas" w:hAnsi="Consolas" w:eastAsia="Consolas" w:cs="Consolas"/>
          <w:color w:val="000000"/>
          <w:sz w:val="16"/>
          <w:szCs w:val="16"/>
        </w:rPr>
        <w:t>]/</w:t>
      </w:r>
      <w:r>
        <w:rPr>
          <w:rFonts w:ascii="Consolas" w:hAnsi="Consolas" w:eastAsia="Consolas" w:cs="Consolas"/>
          <w:color w:val="098658"/>
          <w:sz w:val="16"/>
          <w:szCs w:val="16"/>
        </w:rPr>
        <w:t>100</w:t>
      </w:r>
      <w:r>
        <w:rPr>
          <w:rFonts w:ascii="Consolas" w:hAnsi="Consolas" w:eastAsia="Consolas" w:cs="Consolas"/>
          <w:color w:val="000000"/>
          <w:sz w:val="16"/>
          <w:szCs w:val="16"/>
        </w:rPr>
        <w:t>) * (eng_vol/</w:t>
      </w:r>
      <w:r>
        <w:rPr>
          <w:rFonts w:ascii="Consolas" w:hAnsi="Consolas" w:eastAsia="Consolas" w:cs="Consolas"/>
          <w:color w:val="098658"/>
          <w:sz w:val="16"/>
          <w:szCs w:val="16"/>
        </w:rPr>
        <w:t>1000</w:t>
      </w:r>
      <w:r>
        <w:rPr>
          <w:rFonts w:ascii="Consolas" w:hAnsi="Consolas" w:eastAsia="Consolas" w:cs="Consolas"/>
          <w:color w:val="000000"/>
          <w:sz w:val="16"/>
          <w:szCs w:val="16"/>
        </w:rPr>
        <w:t>) * (df[</w:t>
      </w:r>
      <w:r>
        <w:rPr>
          <w:rFonts w:ascii="Consolas" w:hAnsi="Consolas" w:eastAsia="Consolas" w:cs="Consolas"/>
          <w:color w:val="A31515"/>
          <w:sz w:val="16"/>
          <w:szCs w:val="16"/>
        </w:rPr>
        <w:t>'RPM'</w:t>
      </w:r>
      <w:r>
        <w:rPr>
          <w:rFonts w:ascii="Consolas" w:hAnsi="Consolas" w:eastAsia="Consolas" w:cs="Consolas"/>
          <w:color w:val="000000"/>
          <w:sz w:val="16"/>
          <w:szCs w:val="16"/>
        </w:rPr>
        <w:t>]/</w:t>
      </w:r>
      <w:r>
        <w:rPr>
          <w:rFonts w:ascii="Consolas" w:hAnsi="Consolas" w:eastAsia="Consolas" w:cs="Consolas"/>
          <w:color w:val="098658"/>
          <w:sz w:val="16"/>
          <w:szCs w:val="16"/>
        </w:rPr>
        <w:t>120</w:t>
      </w:r>
      <w:r>
        <w:rPr>
          <w:rFonts w:ascii="Consolas" w:hAnsi="Consolas" w:eastAsia="Consolas" w:cs="Consolas"/>
          <w:color w:val="000000"/>
          <w:sz w:val="16"/>
          <w:szCs w:val="16"/>
        </w:rPr>
        <w:t>)) / ((</w:t>
      </w:r>
      <w:r>
        <w:rPr>
          <w:rFonts w:ascii="Consolas" w:hAnsi="Consolas" w:eastAsia="Consolas" w:cs="Consolas"/>
          <w:color w:val="098658"/>
          <w:sz w:val="16"/>
          <w:szCs w:val="16"/>
        </w:rPr>
        <w:t>0.287</w:t>
      </w:r>
      <w:r>
        <w:rPr>
          <w:rFonts w:ascii="Consolas" w:hAnsi="Consolas" w:eastAsia="Consolas" w:cs="Consolas"/>
          <w:color w:val="000000"/>
          <w:sz w:val="16"/>
          <w:szCs w:val="16"/>
        </w:rPr>
        <w:t>/</w:t>
      </w:r>
      <w:r>
        <w:rPr>
          <w:rFonts w:ascii="Consolas" w:hAnsi="Consolas" w:eastAsia="Consolas" w:cs="Consolas"/>
          <w:color w:val="098658"/>
          <w:sz w:val="16"/>
          <w:szCs w:val="16"/>
        </w:rPr>
        <w:t>1000</w:t>
      </w:r>
      <w:r>
        <w:rPr>
          <w:rFonts w:ascii="Consolas" w:hAnsi="Consolas" w:eastAsia="Consolas" w:cs="Consolas"/>
          <w:color w:val="000000"/>
          <w:sz w:val="16"/>
          <w:szCs w:val="16"/>
        </w:rPr>
        <w:t>) * (df[</w:t>
      </w:r>
      <w:r>
        <w:rPr>
          <w:rFonts w:ascii="Consolas" w:hAnsi="Consolas" w:eastAsia="Consolas" w:cs="Consolas"/>
          <w:color w:val="A31515"/>
          <w:sz w:val="16"/>
          <w:szCs w:val="16"/>
        </w:rPr>
        <w:t>'INTAKE_TEMP'</w:t>
      </w:r>
      <w:r>
        <w:rPr>
          <w:rFonts w:ascii="Consolas" w:hAnsi="Consolas" w:eastAsia="Consolas" w:cs="Consolas"/>
          <w:color w:val="000000"/>
          <w:sz w:val="16"/>
          <w:szCs w:val="16"/>
        </w:rPr>
        <w:t>] + </w:t>
      </w:r>
      <w:r>
        <w:rPr>
          <w:rFonts w:ascii="Consolas" w:hAnsi="Consolas" w:eastAsia="Consolas" w:cs="Consolas"/>
          <w:color w:val="098658"/>
          <w:sz w:val="16"/>
          <w:szCs w:val="16"/>
        </w:rPr>
        <w:t>273.15</w:t>
      </w:r>
      <w:r>
        <w:rPr>
          <w:rFonts w:ascii="Consolas" w:hAnsi="Consolas" w:eastAsia="Consolas" w:cs="Consolas"/>
          <w:color w:val="000000"/>
          <w:sz w:val="16"/>
          <w:szCs w:val="16"/>
        </w:rPr>
        <w:t>)))</w:t>
      </w:r>
    </w:p>
    <w:p w:rsidR="009A5F99" w:rsidRDefault="009A5F99" w14:paraId="63A5E2F5"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6E00AF43"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lamb_da = </w:t>
      </w:r>
      <w:r>
        <w:rPr>
          <w:rFonts w:ascii="Consolas" w:hAnsi="Consolas" w:eastAsia="Consolas" w:cs="Consolas"/>
          <w:color w:val="098658"/>
          <w:sz w:val="16"/>
          <w:szCs w:val="16"/>
        </w:rPr>
        <w:t>1</w:t>
      </w:r>
      <w:r>
        <w:rPr>
          <w:rFonts w:ascii="Consolas" w:hAnsi="Consolas" w:eastAsia="Consolas" w:cs="Consolas"/>
          <w:color w:val="000000"/>
          <w:sz w:val="16"/>
          <w:szCs w:val="16"/>
        </w:rPr>
        <w:t> + ((df[</w:t>
      </w:r>
      <w:r>
        <w:rPr>
          <w:rFonts w:ascii="Consolas" w:hAnsi="Consolas" w:eastAsia="Consolas" w:cs="Consolas"/>
          <w:color w:val="A31515"/>
          <w:sz w:val="16"/>
          <w:szCs w:val="16"/>
        </w:rPr>
        <w:t>'SHORT_TERM_FUEL_TRIM_1'</w:t>
      </w:r>
      <w:r>
        <w:rPr>
          <w:rFonts w:ascii="Consolas" w:hAnsi="Consolas" w:eastAsia="Consolas" w:cs="Consolas"/>
          <w:color w:val="000000"/>
          <w:sz w:val="16"/>
          <w:szCs w:val="16"/>
        </w:rPr>
        <w:t>] + df[</w:t>
      </w:r>
      <w:r>
        <w:rPr>
          <w:rFonts w:ascii="Consolas" w:hAnsi="Consolas" w:eastAsia="Consolas" w:cs="Consolas"/>
          <w:color w:val="A31515"/>
          <w:sz w:val="16"/>
          <w:szCs w:val="16"/>
        </w:rPr>
        <w:t>'SHORT_TERM_FUEL_TRIM_2'</w:t>
      </w:r>
      <w:r>
        <w:rPr>
          <w:rFonts w:ascii="Consolas" w:hAnsi="Consolas" w:eastAsia="Consolas" w:cs="Consolas"/>
          <w:color w:val="000000"/>
          <w:sz w:val="16"/>
          <w:szCs w:val="16"/>
        </w:rPr>
        <w:t>])/</w:t>
      </w:r>
      <w:r>
        <w:rPr>
          <w:rFonts w:ascii="Consolas" w:hAnsi="Consolas" w:eastAsia="Consolas" w:cs="Consolas"/>
          <w:color w:val="098658"/>
          <w:sz w:val="16"/>
          <w:szCs w:val="16"/>
        </w:rPr>
        <w:t>100</w:t>
      </w:r>
      <w:r>
        <w:rPr>
          <w:rFonts w:ascii="Consolas" w:hAnsi="Consolas" w:eastAsia="Consolas" w:cs="Consolas"/>
          <w:color w:val="000000"/>
          <w:sz w:val="16"/>
          <w:szCs w:val="16"/>
        </w:rPr>
        <w:t>)</w:t>
      </w:r>
    </w:p>
    <w:p w:rsidR="009A5F99" w:rsidRDefault="00000000" w14:paraId="2B508A83"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df[</w:t>
      </w:r>
      <w:r>
        <w:rPr>
          <w:rFonts w:ascii="Consolas" w:hAnsi="Consolas" w:eastAsia="Consolas" w:cs="Consolas"/>
          <w:color w:val="A31515"/>
          <w:sz w:val="16"/>
          <w:szCs w:val="16"/>
        </w:rPr>
        <w:t>'lambda'</w:t>
      </w:r>
      <w:r>
        <w:rPr>
          <w:rFonts w:ascii="Consolas" w:hAnsi="Consolas" w:eastAsia="Consolas" w:cs="Consolas"/>
          <w:color w:val="000000"/>
          <w:sz w:val="16"/>
          <w:szCs w:val="16"/>
        </w:rPr>
        <w:t>] = lamb_da</w:t>
      </w:r>
    </w:p>
    <w:p w:rsidR="009A5F99" w:rsidRDefault="00000000" w14:paraId="4BDE9017"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ratio = </w:t>
      </w:r>
      <w:r>
        <w:rPr>
          <w:rFonts w:ascii="Consolas" w:hAnsi="Consolas" w:eastAsia="Consolas" w:cs="Consolas"/>
          <w:color w:val="098658"/>
          <w:sz w:val="16"/>
          <w:szCs w:val="16"/>
        </w:rPr>
        <w:t>14.7</w:t>
      </w:r>
    </w:p>
    <w:p w:rsidR="009A5F99" w:rsidRDefault="00000000" w14:paraId="344AADA7"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008000"/>
          <w:sz w:val="16"/>
          <w:szCs w:val="16"/>
        </w:rPr>
        <w:t># ratio = float(input("Air Fuel Ratio (e.g : 14.7): ")) # Remove comment to take user input for air-fuel m</w:t>
      </w:r>
      <w:r>
        <w:rPr>
          <w:rFonts w:ascii="Consolas" w:hAnsi="Consolas" w:eastAsia="Consolas" w:cs="Consolas"/>
          <w:color w:val="008000"/>
          <w:sz w:val="16"/>
          <w:szCs w:val="16"/>
        </w:rPr>
        <w:t>ixture</w:t>
      </w:r>
    </w:p>
    <w:p w:rsidR="009A5F99" w:rsidRDefault="00000000" w14:paraId="2FF4BDB4"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Fuel_Consmp = df[</w:t>
      </w:r>
      <w:r>
        <w:rPr>
          <w:rFonts w:ascii="Consolas" w:hAnsi="Consolas" w:eastAsia="Consolas" w:cs="Consolas"/>
          <w:color w:val="A31515"/>
          <w:sz w:val="16"/>
          <w:szCs w:val="16"/>
        </w:rPr>
        <w:t>'MAP_TO_MAF'</w:t>
      </w:r>
      <w:r>
        <w:rPr>
          <w:rFonts w:ascii="Consolas" w:hAnsi="Consolas" w:eastAsia="Consolas" w:cs="Consolas"/>
          <w:color w:val="000000"/>
          <w:sz w:val="16"/>
          <w:szCs w:val="16"/>
        </w:rPr>
        <w:t>] / (ratio * df[</w:t>
      </w:r>
      <w:r>
        <w:rPr>
          <w:rFonts w:ascii="Consolas" w:hAnsi="Consolas" w:eastAsia="Consolas" w:cs="Consolas"/>
          <w:color w:val="A31515"/>
          <w:sz w:val="16"/>
          <w:szCs w:val="16"/>
        </w:rPr>
        <w:t>'lambda'</w:t>
      </w:r>
      <w:r>
        <w:rPr>
          <w:rFonts w:ascii="Consolas" w:hAnsi="Consolas" w:eastAsia="Consolas" w:cs="Consolas"/>
          <w:color w:val="000000"/>
          <w:sz w:val="16"/>
          <w:szCs w:val="16"/>
        </w:rPr>
        <w:t>])</w:t>
      </w:r>
    </w:p>
    <w:p w:rsidR="009A5F99" w:rsidRDefault="00000000" w14:paraId="5B1E7AA8"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df[</w:t>
      </w:r>
      <w:r>
        <w:rPr>
          <w:rFonts w:ascii="Consolas" w:hAnsi="Consolas" w:eastAsia="Consolas" w:cs="Consolas"/>
          <w:color w:val="A31515"/>
          <w:sz w:val="16"/>
          <w:szCs w:val="16"/>
        </w:rPr>
        <w:t>'FUEL_CONSMP'</w:t>
      </w:r>
      <w:r>
        <w:rPr>
          <w:rFonts w:ascii="Consolas" w:hAnsi="Consolas" w:eastAsia="Consolas" w:cs="Consolas"/>
          <w:color w:val="000000"/>
          <w:sz w:val="16"/>
          <w:szCs w:val="16"/>
        </w:rPr>
        <w:t>] = Fuel_Consmp </w:t>
      </w:r>
    </w:p>
    <w:p w:rsidR="009A5F99" w:rsidRDefault="009A5F99" w14:paraId="3B5457D2"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2DB9F67F"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008000"/>
          <w:sz w:val="16"/>
          <w:szCs w:val="16"/>
        </w:rPr>
        <w:t>#Gross Fuel Consumption Calculation</w:t>
      </w:r>
    </w:p>
    <w:p w:rsidR="009A5F99" w:rsidRDefault="00000000" w14:paraId="52322C7E"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i = np.array(df.index)</w:t>
      </w:r>
    </w:p>
    <w:p w:rsidR="009A5F99" w:rsidRDefault="00000000" w14:paraId="69E1CD1D"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delta_time = np.zeros(</w:t>
      </w:r>
      <w:r>
        <w:rPr>
          <w:rFonts w:ascii="Consolas" w:hAnsi="Consolas" w:eastAsia="Consolas" w:cs="Consolas"/>
          <w:color w:val="795E26"/>
          <w:sz w:val="16"/>
          <w:szCs w:val="16"/>
        </w:rPr>
        <w:t>len</w:t>
      </w:r>
      <w:r>
        <w:rPr>
          <w:rFonts w:ascii="Consolas" w:hAnsi="Consolas" w:eastAsia="Consolas" w:cs="Consolas"/>
          <w:color w:val="000000"/>
          <w:sz w:val="16"/>
          <w:szCs w:val="16"/>
        </w:rPr>
        <w:t>(i))</w:t>
      </w:r>
    </w:p>
    <w:p w:rsidR="009A5F99" w:rsidRDefault="00000000" w14:paraId="1686CE98"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CUMUL_FUEL_CONSMP = np.zer</w:t>
      </w:r>
      <w:r>
        <w:rPr>
          <w:rFonts w:ascii="Consolas" w:hAnsi="Consolas" w:eastAsia="Consolas" w:cs="Consolas"/>
          <w:color w:val="000000"/>
          <w:sz w:val="16"/>
          <w:szCs w:val="16"/>
        </w:rPr>
        <w:t>os(</w:t>
      </w:r>
      <w:r>
        <w:rPr>
          <w:rFonts w:ascii="Consolas" w:hAnsi="Consolas" w:eastAsia="Consolas" w:cs="Consolas"/>
          <w:color w:val="795E26"/>
          <w:sz w:val="16"/>
          <w:szCs w:val="16"/>
        </w:rPr>
        <w:t>len</w:t>
      </w:r>
      <w:r>
        <w:rPr>
          <w:rFonts w:ascii="Consolas" w:hAnsi="Consolas" w:eastAsia="Consolas" w:cs="Consolas"/>
          <w:color w:val="000000"/>
          <w:sz w:val="16"/>
          <w:szCs w:val="16"/>
        </w:rPr>
        <w:t>(i))</w:t>
      </w:r>
    </w:p>
    <w:p w:rsidR="009A5F99" w:rsidRDefault="00000000" w14:paraId="4CB056C3"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z = </w:t>
      </w:r>
      <w:r>
        <w:rPr>
          <w:rFonts w:ascii="Consolas" w:hAnsi="Consolas" w:eastAsia="Consolas" w:cs="Consolas"/>
          <w:color w:val="098658"/>
          <w:sz w:val="16"/>
          <w:szCs w:val="16"/>
        </w:rPr>
        <w:t>0</w:t>
      </w:r>
    </w:p>
    <w:p w:rsidR="009A5F99" w:rsidRDefault="009A5F99" w14:paraId="23FD63DD"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4AECD3C6"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AF00DB"/>
          <w:sz w:val="16"/>
          <w:szCs w:val="16"/>
        </w:rPr>
        <w:t>for</w:t>
      </w:r>
      <w:r>
        <w:rPr>
          <w:rFonts w:ascii="Consolas" w:hAnsi="Consolas" w:eastAsia="Consolas" w:cs="Consolas"/>
          <w:color w:val="000000"/>
          <w:sz w:val="16"/>
          <w:szCs w:val="16"/>
        </w:rPr>
        <w:t> j, item </w:t>
      </w:r>
      <w:r>
        <w:rPr>
          <w:rFonts w:ascii="Consolas" w:hAnsi="Consolas" w:eastAsia="Consolas" w:cs="Consolas"/>
          <w:color w:val="AF00DB"/>
          <w:sz w:val="16"/>
          <w:szCs w:val="16"/>
        </w:rPr>
        <w:t>in</w:t>
      </w:r>
      <w:r>
        <w:rPr>
          <w:rFonts w:ascii="Consolas" w:hAnsi="Consolas" w:eastAsia="Consolas" w:cs="Consolas"/>
          <w:color w:val="000000"/>
          <w:sz w:val="16"/>
          <w:szCs w:val="16"/>
        </w:rPr>
        <w:t> </w:t>
      </w:r>
      <w:r>
        <w:rPr>
          <w:rFonts w:ascii="Consolas" w:hAnsi="Consolas" w:eastAsia="Consolas" w:cs="Consolas"/>
          <w:color w:val="795E26"/>
          <w:sz w:val="16"/>
          <w:szCs w:val="16"/>
        </w:rPr>
        <w:t>enumerate</w:t>
      </w:r>
      <w:r>
        <w:rPr>
          <w:rFonts w:ascii="Consolas" w:hAnsi="Consolas" w:eastAsia="Consolas" w:cs="Consolas"/>
          <w:color w:val="000000"/>
          <w:sz w:val="16"/>
          <w:szCs w:val="16"/>
        </w:rPr>
        <w:t>(i):</w:t>
      </w:r>
    </w:p>
    <w:p w:rsidR="009A5F99" w:rsidRDefault="00000000" w14:paraId="7A853F7F"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AF00DB"/>
          <w:sz w:val="16"/>
          <w:szCs w:val="16"/>
        </w:rPr>
        <w:t>if</w:t>
      </w:r>
      <w:r>
        <w:rPr>
          <w:rFonts w:ascii="Consolas" w:hAnsi="Consolas" w:eastAsia="Consolas" w:cs="Consolas"/>
          <w:color w:val="000000"/>
          <w:sz w:val="16"/>
          <w:szCs w:val="16"/>
        </w:rPr>
        <w:t> j &gt; </w:t>
      </w:r>
      <w:r>
        <w:rPr>
          <w:rFonts w:ascii="Consolas" w:hAnsi="Consolas" w:eastAsia="Consolas" w:cs="Consolas"/>
          <w:color w:val="098658"/>
          <w:sz w:val="16"/>
          <w:szCs w:val="16"/>
        </w:rPr>
        <w:t>0</w:t>
      </w:r>
      <w:r>
        <w:rPr>
          <w:rFonts w:ascii="Consolas" w:hAnsi="Consolas" w:eastAsia="Consolas" w:cs="Consolas"/>
          <w:color w:val="000000"/>
          <w:sz w:val="16"/>
          <w:szCs w:val="16"/>
        </w:rPr>
        <w:t>:</w:t>
      </w:r>
    </w:p>
    <w:p w:rsidR="009A5F99" w:rsidRDefault="00000000" w14:paraId="64E1F2E8"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z += </w:t>
      </w:r>
      <w:r>
        <w:rPr>
          <w:rFonts w:ascii="Consolas" w:hAnsi="Consolas" w:eastAsia="Consolas" w:cs="Consolas"/>
          <w:color w:val="098658"/>
          <w:sz w:val="16"/>
          <w:szCs w:val="16"/>
        </w:rPr>
        <w:t>1</w:t>
      </w:r>
    </w:p>
    <w:p w:rsidR="009A5F99" w:rsidRDefault="00000000" w14:paraId="4B308D37"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delta_time[z] = (df.loc[item, </w:t>
      </w:r>
      <w:r>
        <w:rPr>
          <w:rFonts w:ascii="Consolas" w:hAnsi="Consolas" w:eastAsia="Consolas" w:cs="Consolas"/>
          <w:color w:val="A31515"/>
          <w:sz w:val="16"/>
          <w:szCs w:val="16"/>
        </w:rPr>
        <w:t>'HUB_TIME_STAMP'</w:t>
      </w:r>
      <w:r>
        <w:rPr>
          <w:rFonts w:ascii="Consolas" w:hAnsi="Consolas" w:eastAsia="Consolas" w:cs="Consolas"/>
          <w:color w:val="000000"/>
          <w:sz w:val="16"/>
          <w:szCs w:val="16"/>
        </w:rPr>
        <w:t>] - df.loc[i[j-</w:t>
      </w:r>
      <w:r>
        <w:rPr>
          <w:rFonts w:ascii="Consolas" w:hAnsi="Consolas" w:eastAsia="Consolas" w:cs="Consolas"/>
          <w:color w:val="098658"/>
          <w:sz w:val="16"/>
          <w:szCs w:val="16"/>
        </w:rPr>
        <w:t>1</w:t>
      </w:r>
      <w:r>
        <w:rPr>
          <w:rFonts w:ascii="Consolas" w:hAnsi="Consolas" w:eastAsia="Consolas" w:cs="Consolas"/>
          <w:color w:val="000000"/>
          <w:sz w:val="16"/>
          <w:szCs w:val="16"/>
        </w:rPr>
        <w:t>], </w:t>
      </w:r>
      <w:r>
        <w:rPr>
          <w:rFonts w:ascii="Consolas" w:hAnsi="Consolas" w:eastAsia="Consolas" w:cs="Consolas"/>
          <w:color w:val="A31515"/>
          <w:sz w:val="16"/>
          <w:szCs w:val="16"/>
        </w:rPr>
        <w:t>'HUB_TIME_STAMP'</w:t>
      </w:r>
      <w:r>
        <w:rPr>
          <w:rFonts w:ascii="Consolas" w:hAnsi="Consolas" w:eastAsia="Consolas" w:cs="Consolas"/>
          <w:color w:val="000000"/>
          <w:sz w:val="16"/>
          <w:szCs w:val="16"/>
        </w:rPr>
        <w:t>])/</w:t>
      </w:r>
      <w:r>
        <w:rPr>
          <w:rFonts w:ascii="Consolas" w:hAnsi="Consolas" w:eastAsia="Consolas" w:cs="Consolas"/>
          <w:color w:val="098658"/>
          <w:sz w:val="16"/>
          <w:szCs w:val="16"/>
        </w:rPr>
        <w:t>1000</w:t>
      </w:r>
    </w:p>
    <w:p w:rsidR="009A5F99" w:rsidRDefault="009A5F99" w14:paraId="20A65624"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284370C8"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AF00DB"/>
          <w:sz w:val="16"/>
          <w:szCs w:val="16"/>
        </w:rPr>
        <w:t>for</w:t>
      </w:r>
      <w:r>
        <w:rPr>
          <w:rFonts w:ascii="Consolas" w:hAnsi="Consolas" w:eastAsia="Consolas" w:cs="Consolas"/>
          <w:color w:val="000000"/>
          <w:sz w:val="16"/>
          <w:szCs w:val="16"/>
        </w:rPr>
        <w:t> x </w:t>
      </w:r>
      <w:r>
        <w:rPr>
          <w:rFonts w:ascii="Consolas" w:hAnsi="Consolas" w:eastAsia="Consolas" w:cs="Consolas"/>
          <w:color w:val="AF00DB"/>
          <w:sz w:val="16"/>
          <w:szCs w:val="16"/>
        </w:rPr>
        <w:t>in</w:t>
      </w:r>
      <w:r>
        <w:rPr>
          <w:rFonts w:ascii="Consolas" w:hAnsi="Consolas" w:eastAsia="Consolas" w:cs="Consolas"/>
          <w:color w:val="000000"/>
          <w:sz w:val="16"/>
          <w:szCs w:val="16"/>
        </w:rPr>
        <w:t> </w:t>
      </w:r>
      <w:r>
        <w:rPr>
          <w:rFonts w:ascii="Consolas" w:hAnsi="Consolas" w:eastAsia="Consolas" w:cs="Consolas"/>
          <w:color w:val="795E26"/>
          <w:sz w:val="16"/>
          <w:szCs w:val="16"/>
        </w:rPr>
        <w:t>range</w:t>
      </w:r>
      <w:r>
        <w:rPr>
          <w:rFonts w:ascii="Consolas" w:hAnsi="Consolas" w:eastAsia="Consolas" w:cs="Consolas"/>
          <w:color w:val="000000"/>
          <w:sz w:val="16"/>
          <w:szCs w:val="16"/>
        </w:rPr>
        <w:t>(</w:t>
      </w:r>
      <w:r>
        <w:rPr>
          <w:rFonts w:ascii="Consolas" w:hAnsi="Consolas" w:eastAsia="Consolas" w:cs="Consolas"/>
          <w:color w:val="795E26"/>
          <w:sz w:val="16"/>
          <w:szCs w:val="16"/>
        </w:rPr>
        <w:t>len</w:t>
      </w:r>
      <w:r>
        <w:rPr>
          <w:rFonts w:ascii="Consolas" w:hAnsi="Consolas" w:eastAsia="Consolas" w:cs="Consolas"/>
          <w:color w:val="000000"/>
          <w:sz w:val="16"/>
          <w:szCs w:val="16"/>
        </w:rPr>
        <w:t>(i)):</w:t>
      </w:r>
    </w:p>
    <w:p w:rsidR="009A5F99" w:rsidRDefault="00000000" w14:paraId="3E4A69FF"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CUMUL_FUEL_CONSMP[x] = df.loc[i[x], </w:t>
      </w:r>
      <w:r>
        <w:rPr>
          <w:rFonts w:ascii="Consolas" w:hAnsi="Consolas" w:eastAsia="Consolas" w:cs="Consolas"/>
          <w:color w:val="A31515"/>
          <w:sz w:val="16"/>
          <w:szCs w:val="16"/>
        </w:rPr>
        <w:t>'FUEL_CONSMP'</w:t>
      </w:r>
      <w:r>
        <w:rPr>
          <w:rFonts w:ascii="Consolas" w:hAnsi="Consolas" w:eastAsia="Consolas" w:cs="Consolas"/>
          <w:color w:val="000000"/>
          <w:sz w:val="16"/>
          <w:szCs w:val="16"/>
        </w:rPr>
        <w:t>] * delta_time[x]</w:t>
      </w:r>
    </w:p>
    <w:p w:rsidR="009A5F99" w:rsidRDefault="009A5F99" w14:paraId="47D11E19"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3C7C8358"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df[</w:t>
      </w:r>
      <w:r>
        <w:rPr>
          <w:rFonts w:ascii="Consolas" w:hAnsi="Consolas" w:eastAsia="Consolas" w:cs="Consolas"/>
          <w:color w:val="A31515"/>
          <w:sz w:val="16"/>
          <w:szCs w:val="16"/>
        </w:rPr>
        <w:t>'CUMUL_FUEL_CONSMP'</w:t>
      </w:r>
      <w:r>
        <w:rPr>
          <w:rFonts w:ascii="Consolas" w:hAnsi="Consolas" w:eastAsia="Consolas" w:cs="Consolas"/>
          <w:color w:val="000000"/>
          <w:sz w:val="16"/>
          <w:szCs w:val="16"/>
        </w:rPr>
        <w:t>] = CUMUL_FUEL_CONSMP </w:t>
      </w:r>
      <w:r>
        <w:rPr>
          <w:rFonts w:ascii="Consolas" w:hAnsi="Consolas" w:eastAsia="Consolas" w:cs="Consolas"/>
          <w:color w:val="008000"/>
          <w:sz w:val="16"/>
          <w:szCs w:val="16"/>
        </w:rPr>
        <w:t>#adding to the main data frame</w:t>
      </w:r>
    </w:p>
    <w:p w:rsidR="009A5F99" w:rsidRDefault="00000000" w14:paraId="0FC78DC7"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df.loc[</w:t>
      </w:r>
      <w:r>
        <w:rPr>
          <w:rFonts w:ascii="Consolas" w:hAnsi="Consolas" w:eastAsia="Consolas" w:cs="Consolas"/>
          <w:color w:val="098658"/>
          <w:sz w:val="16"/>
          <w:szCs w:val="16"/>
        </w:rPr>
        <w:t>0</w:t>
      </w:r>
      <w:r>
        <w:rPr>
          <w:rFonts w:ascii="Consolas" w:hAnsi="Consolas" w:eastAsia="Consolas" w:cs="Consolas"/>
          <w:color w:val="000000"/>
          <w:sz w:val="16"/>
          <w:szCs w:val="16"/>
        </w:rPr>
        <w:t>, </w:t>
      </w:r>
      <w:r>
        <w:rPr>
          <w:rFonts w:ascii="Consolas" w:hAnsi="Consolas" w:eastAsia="Consolas" w:cs="Consolas"/>
          <w:color w:val="A31515"/>
          <w:sz w:val="16"/>
          <w:szCs w:val="16"/>
        </w:rPr>
        <w:t>'TOTAL_FUEL_CONSMP(gm)'</w:t>
      </w:r>
      <w:r>
        <w:rPr>
          <w:rFonts w:ascii="Consolas" w:hAnsi="Consolas" w:eastAsia="Consolas" w:cs="Consolas"/>
          <w:color w:val="000000"/>
          <w:sz w:val="16"/>
          <w:szCs w:val="16"/>
        </w:rPr>
        <w:t>] = df[</w:t>
      </w:r>
      <w:r>
        <w:rPr>
          <w:rFonts w:ascii="Consolas" w:hAnsi="Consolas" w:eastAsia="Consolas" w:cs="Consolas"/>
          <w:color w:val="A31515"/>
          <w:sz w:val="16"/>
          <w:szCs w:val="16"/>
        </w:rPr>
        <w:t>'CUMUL_FUEL_CONSMP'</w:t>
      </w:r>
      <w:r>
        <w:rPr>
          <w:rFonts w:ascii="Consolas" w:hAnsi="Consolas" w:eastAsia="Consolas" w:cs="Consolas"/>
          <w:color w:val="000000"/>
          <w:sz w:val="16"/>
          <w:szCs w:val="16"/>
        </w:rPr>
        <w:t>].sum()</w:t>
      </w:r>
    </w:p>
    <w:p w:rsidR="009A5F99" w:rsidRDefault="00000000" w14:paraId="7596D7B8"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000000"/>
          <w:sz w:val="16"/>
          <w:szCs w:val="16"/>
        </w:rPr>
        <w:t>df.loc[</w:t>
      </w:r>
      <w:r>
        <w:rPr>
          <w:rFonts w:ascii="Consolas" w:hAnsi="Consolas" w:eastAsia="Consolas" w:cs="Consolas"/>
          <w:color w:val="098658"/>
          <w:sz w:val="16"/>
          <w:szCs w:val="16"/>
        </w:rPr>
        <w:t>0</w:t>
      </w:r>
      <w:r>
        <w:rPr>
          <w:rFonts w:ascii="Consolas" w:hAnsi="Consolas" w:eastAsia="Consolas" w:cs="Consolas"/>
          <w:color w:val="000000"/>
          <w:sz w:val="16"/>
          <w:szCs w:val="16"/>
        </w:rPr>
        <w:t>, </w:t>
      </w:r>
      <w:r>
        <w:rPr>
          <w:rFonts w:ascii="Consolas" w:hAnsi="Consolas" w:eastAsia="Consolas" w:cs="Consolas"/>
          <w:color w:val="A31515"/>
          <w:sz w:val="16"/>
          <w:szCs w:val="16"/>
        </w:rPr>
        <w:t>'TOTAL_FUEL_CONSMP(L)'</w:t>
      </w:r>
      <w:r>
        <w:rPr>
          <w:rFonts w:ascii="Consolas" w:hAnsi="Consolas" w:eastAsia="Consolas" w:cs="Consolas"/>
          <w:color w:val="000000"/>
          <w:sz w:val="16"/>
          <w:szCs w:val="16"/>
        </w:rPr>
        <w:t>] = df.loc[</w:t>
      </w:r>
      <w:r>
        <w:rPr>
          <w:rFonts w:ascii="Consolas" w:hAnsi="Consolas" w:eastAsia="Consolas" w:cs="Consolas"/>
          <w:color w:val="098658"/>
          <w:sz w:val="16"/>
          <w:szCs w:val="16"/>
        </w:rPr>
        <w:t>0</w:t>
      </w:r>
      <w:r>
        <w:rPr>
          <w:rFonts w:ascii="Consolas" w:hAnsi="Consolas" w:eastAsia="Consolas" w:cs="Consolas"/>
          <w:color w:val="000000"/>
          <w:sz w:val="16"/>
          <w:szCs w:val="16"/>
        </w:rPr>
        <w:t>, </w:t>
      </w:r>
      <w:r>
        <w:rPr>
          <w:rFonts w:ascii="Consolas" w:hAnsi="Consolas" w:eastAsia="Consolas" w:cs="Consolas"/>
          <w:color w:val="A31515"/>
          <w:sz w:val="16"/>
          <w:szCs w:val="16"/>
        </w:rPr>
        <w:t>'TOTAL_FUEL_CONSMP(gm)'</w:t>
      </w:r>
      <w:r>
        <w:rPr>
          <w:rFonts w:ascii="Consolas" w:hAnsi="Consolas" w:eastAsia="Consolas" w:cs="Consolas"/>
          <w:color w:val="000000"/>
          <w:sz w:val="16"/>
          <w:szCs w:val="16"/>
        </w:rPr>
        <w:t>]*</w:t>
      </w:r>
      <w:r>
        <w:rPr>
          <w:rFonts w:ascii="Consolas" w:hAnsi="Consolas" w:eastAsia="Consolas" w:cs="Consolas"/>
          <w:color w:val="098658"/>
          <w:sz w:val="16"/>
          <w:szCs w:val="16"/>
        </w:rPr>
        <w:t>.00129</w:t>
      </w:r>
      <w:r>
        <w:rPr>
          <w:rFonts w:ascii="Consolas" w:hAnsi="Consolas" w:eastAsia="Consolas" w:cs="Consolas"/>
          <w:color w:val="000000"/>
          <w:sz w:val="16"/>
          <w:szCs w:val="16"/>
        </w:rPr>
        <w:t> </w:t>
      </w:r>
      <w:r>
        <w:rPr>
          <w:rFonts w:ascii="Consolas" w:hAnsi="Consolas" w:eastAsia="Consolas" w:cs="Consolas"/>
          <w:color w:val="008000"/>
          <w:sz w:val="16"/>
          <w:szCs w:val="16"/>
        </w:rPr>
        <w:t>#Gasoline Density taken as 770 kg/m3</w:t>
      </w:r>
    </w:p>
    <w:p w:rsidR="009A5F99" w:rsidRDefault="009A5F99" w14:paraId="36DE922C"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139A8438"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008000"/>
          <w:sz w:val="16"/>
          <w:szCs w:val="16"/>
        </w:rPr>
        <w:t>#Creating new .csv result file</w:t>
      </w:r>
    </w:p>
    <w:p w:rsidR="009A5F99" w:rsidRDefault="00000000" w14:paraId="29CF10D7"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AF00DB"/>
          <w:sz w:val="16"/>
          <w:szCs w:val="16"/>
        </w:rPr>
        <w:t>if</w:t>
      </w:r>
      <w:r>
        <w:rPr>
          <w:rFonts w:ascii="Consolas" w:hAnsi="Consolas" w:eastAsia="Consolas" w:cs="Consolas"/>
          <w:color w:val="000000"/>
          <w:sz w:val="16"/>
          <w:szCs w:val="16"/>
        </w:rPr>
        <w:t> </w:t>
      </w:r>
      <w:r>
        <w:rPr>
          <w:rFonts w:ascii="Consolas" w:hAnsi="Consolas" w:eastAsia="Consolas" w:cs="Consolas"/>
          <w:color w:val="A31515"/>
          <w:sz w:val="16"/>
          <w:szCs w:val="16"/>
        </w:rPr>
        <w:t>".csv"</w:t>
      </w:r>
      <w:r>
        <w:rPr>
          <w:rFonts w:ascii="Consolas" w:hAnsi="Consolas" w:eastAsia="Consolas" w:cs="Consolas"/>
          <w:color w:val="000000"/>
          <w:sz w:val="16"/>
          <w:szCs w:val="16"/>
        </w:rPr>
        <w:t> </w:t>
      </w:r>
      <w:r>
        <w:rPr>
          <w:rFonts w:ascii="Consolas" w:hAnsi="Consolas" w:eastAsia="Consolas" w:cs="Consolas"/>
          <w:color w:val="0000FF"/>
          <w:sz w:val="16"/>
          <w:szCs w:val="16"/>
        </w:rPr>
        <w:t>in</w:t>
      </w:r>
      <w:r>
        <w:rPr>
          <w:rFonts w:ascii="Consolas" w:hAnsi="Consolas" w:eastAsia="Consolas" w:cs="Consolas"/>
          <w:color w:val="000000"/>
          <w:sz w:val="16"/>
          <w:szCs w:val="16"/>
        </w:rPr>
        <w:t> fileinput:</w:t>
      </w:r>
    </w:p>
    <w:p w:rsidR="009A5F99" w:rsidRDefault="00000000" w14:paraId="07C5E04D"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fileinput = fileinput.replace(</w:t>
      </w:r>
      <w:r>
        <w:rPr>
          <w:rFonts w:ascii="Consolas" w:hAnsi="Consolas" w:eastAsia="Consolas" w:cs="Consolas"/>
          <w:color w:val="A31515"/>
          <w:sz w:val="16"/>
          <w:szCs w:val="16"/>
        </w:rPr>
        <w:t>".csv"</w:t>
      </w:r>
      <w:r>
        <w:rPr>
          <w:rFonts w:ascii="Consolas" w:hAnsi="Consolas" w:eastAsia="Consolas" w:cs="Consolas"/>
          <w:color w:val="000000"/>
          <w:sz w:val="16"/>
          <w:szCs w:val="16"/>
        </w:rPr>
        <w:t>, </w:t>
      </w:r>
      <w:r>
        <w:rPr>
          <w:rFonts w:ascii="Consolas" w:hAnsi="Consolas" w:eastAsia="Consolas" w:cs="Consolas"/>
          <w:color w:val="A31515"/>
          <w:sz w:val="16"/>
          <w:szCs w:val="16"/>
        </w:rPr>
        <w:t>''</w:t>
      </w:r>
      <w:r>
        <w:rPr>
          <w:rFonts w:ascii="Consolas" w:hAnsi="Consolas" w:eastAsia="Consolas" w:cs="Consolas"/>
          <w:color w:val="000000"/>
          <w:sz w:val="16"/>
          <w:szCs w:val="16"/>
        </w:rPr>
        <w:t>)</w:t>
      </w:r>
    </w:p>
    <w:p w:rsidR="009A5F99" w:rsidRDefault="00000000" w14:paraId="4D3A956E"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p>
    <w:p w:rsidR="009A5F99" w:rsidRDefault="00000000" w14:paraId="5B838449"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000000"/>
          <w:sz w:val="16"/>
          <w:szCs w:val="16"/>
        </w:rPr>
        <w:t>  tempstr1 = fileinput + </w:t>
      </w:r>
      <w:r>
        <w:rPr>
          <w:rFonts w:ascii="Consolas" w:hAnsi="Consolas" w:eastAsia="Consolas" w:cs="Consolas"/>
          <w:color w:val="A31515"/>
          <w:sz w:val="16"/>
          <w:szCs w:val="16"/>
        </w:rPr>
        <w:t>"_"</w:t>
      </w:r>
      <w:r>
        <w:rPr>
          <w:rFonts w:ascii="Consolas" w:hAnsi="Consolas" w:eastAsia="Consolas" w:cs="Consolas"/>
          <w:color w:val="000000"/>
          <w:sz w:val="16"/>
          <w:szCs w:val="16"/>
        </w:rPr>
        <w:t> + </w:t>
      </w:r>
      <w:r>
        <w:rPr>
          <w:rFonts w:ascii="Consolas" w:hAnsi="Consolas" w:eastAsia="Consolas" w:cs="Consolas"/>
          <w:color w:val="267F99"/>
          <w:sz w:val="16"/>
          <w:szCs w:val="16"/>
        </w:rPr>
        <w:t>str</w:t>
      </w:r>
      <w:r>
        <w:rPr>
          <w:rFonts w:ascii="Consolas" w:hAnsi="Consolas" w:eastAsia="Consolas" w:cs="Consolas"/>
          <w:color w:val="000000"/>
          <w:sz w:val="16"/>
          <w:szCs w:val="16"/>
        </w:rPr>
        <w:t>(q+</w:t>
      </w:r>
      <w:r>
        <w:rPr>
          <w:rFonts w:ascii="Consolas" w:hAnsi="Consolas" w:eastAsia="Consolas" w:cs="Consolas"/>
          <w:color w:val="098658"/>
          <w:sz w:val="16"/>
          <w:szCs w:val="16"/>
        </w:rPr>
        <w:t>1</w:t>
      </w:r>
      <w:r>
        <w:rPr>
          <w:rFonts w:ascii="Consolas" w:hAnsi="Consolas" w:eastAsia="Consolas" w:cs="Consolas"/>
          <w:color w:val="000000"/>
          <w:sz w:val="16"/>
          <w:szCs w:val="16"/>
        </w:rPr>
        <w:t>) + </w:t>
      </w:r>
      <w:r>
        <w:rPr>
          <w:rFonts w:ascii="Consolas" w:hAnsi="Consolas" w:eastAsia="Consolas" w:cs="Consolas"/>
          <w:color w:val="A31515"/>
          <w:sz w:val="16"/>
          <w:szCs w:val="16"/>
        </w:rPr>
        <w:t>"_data_results_Speed_Density.csv"</w:t>
      </w:r>
    </w:p>
    <w:p w:rsidR="009A5F99" w:rsidRDefault="00000000" w14:paraId="5F76D0DD"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df.to_csv(tempstr1, </w:t>
      </w:r>
      <w:r>
        <w:rPr>
          <w:rFonts w:ascii="Consolas" w:hAnsi="Consolas" w:eastAsia="Consolas" w:cs="Consolas"/>
          <w:color w:val="001080"/>
          <w:sz w:val="16"/>
          <w:szCs w:val="16"/>
        </w:rPr>
        <w:t>index</w:t>
      </w:r>
      <w:r>
        <w:rPr>
          <w:rFonts w:ascii="Consolas" w:hAnsi="Consolas" w:eastAsia="Consolas" w:cs="Consolas"/>
          <w:color w:val="000000"/>
          <w:sz w:val="16"/>
          <w:szCs w:val="16"/>
        </w:rPr>
        <w:t> = </w:t>
      </w:r>
      <w:r>
        <w:rPr>
          <w:rFonts w:ascii="Consolas" w:hAnsi="Consolas" w:eastAsia="Consolas" w:cs="Consolas"/>
          <w:color w:val="0000FF"/>
          <w:sz w:val="16"/>
          <w:szCs w:val="16"/>
        </w:rPr>
        <w:t>False</w:t>
      </w:r>
      <w:r>
        <w:rPr>
          <w:rFonts w:ascii="Consolas" w:hAnsi="Consolas" w:eastAsia="Consolas" w:cs="Consolas"/>
          <w:color w:val="000000"/>
          <w:sz w:val="16"/>
          <w:szCs w:val="16"/>
        </w:rPr>
        <w:t>, </w:t>
      </w:r>
      <w:r>
        <w:rPr>
          <w:rFonts w:ascii="Consolas" w:hAnsi="Consolas" w:eastAsia="Consolas" w:cs="Consolas"/>
          <w:color w:val="001080"/>
          <w:sz w:val="16"/>
          <w:szCs w:val="16"/>
        </w:rPr>
        <w:t>header</w:t>
      </w:r>
      <w:r>
        <w:rPr>
          <w:rFonts w:ascii="Consolas" w:hAnsi="Consolas" w:eastAsia="Consolas" w:cs="Consolas"/>
          <w:color w:val="000000"/>
          <w:sz w:val="16"/>
          <w:szCs w:val="16"/>
        </w:rPr>
        <w:t> = </w:t>
      </w:r>
      <w:r>
        <w:rPr>
          <w:rFonts w:ascii="Consolas" w:hAnsi="Consolas" w:eastAsia="Consolas" w:cs="Consolas"/>
          <w:color w:val="0000FF"/>
          <w:sz w:val="16"/>
          <w:szCs w:val="16"/>
        </w:rPr>
        <w:t>True</w:t>
      </w:r>
      <w:r>
        <w:rPr>
          <w:rFonts w:ascii="Consolas" w:hAnsi="Consolas" w:eastAsia="Consolas" w:cs="Consolas"/>
          <w:color w:val="000000"/>
          <w:sz w:val="16"/>
          <w:szCs w:val="16"/>
        </w:rPr>
        <w:t>)</w:t>
      </w:r>
    </w:p>
    <w:p w:rsidR="009A5F99" w:rsidRDefault="00000000" w14:paraId="6C37A126"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795E26"/>
          <w:sz w:val="16"/>
          <w:szCs w:val="16"/>
        </w:rPr>
        <w:t>print</w:t>
      </w:r>
      <w:r>
        <w:rPr>
          <w:rFonts w:ascii="Consolas" w:hAnsi="Consolas" w:eastAsia="Consolas" w:cs="Consolas"/>
          <w:color w:val="000000"/>
          <w:sz w:val="16"/>
          <w:szCs w:val="16"/>
        </w:rPr>
        <w:t>(</w:t>
      </w:r>
      <w:r>
        <w:rPr>
          <w:rFonts w:ascii="Consolas" w:hAnsi="Consolas" w:eastAsia="Consolas" w:cs="Consolas"/>
          <w:color w:val="A31515"/>
          <w:sz w:val="16"/>
          <w:szCs w:val="16"/>
        </w:rPr>
        <w:t>"Data is SUCCESSFULLY predicted and Added to main data_frame!!"</w:t>
      </w:r>
      <w:r>
        <w:rPr>
          <w:rFonts w:ascii="Consolas" w:hAnsi="Consolas" w:eastAsia="Consolas" w:cs="Consolas"/>
          <w:color w:val="000000"/>
          <w:sz w:val="16"/>
          <w:szCs w:val="16"/>
        </w:rPr>
        <w:t>)</w:t>
      </w:r>
    </w:p>
    <w:p w:rsidR="009A5F99" w:rsidRDefault="009A5F99" w14:paraId="2D2E1A1A"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5CAC357B"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8000"/>
          <w:sz w:val="16"/>
          <w:szCs w:val="16"/>
        </w:rPr>
        <w:t># ## Direct Method </w:t>
      </w:r>
    </w:p>
    <w:p w:rsidR="009A5F99" w:rsidRDefault="009A5F99" w14:paraId="558C87F3"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0B484E12"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AF00DB"/>
          <w:sz w:val="16"/>
          <w:szCs w:val="16"/>
        </w:rPr>
        <w:t>if</w:t>
      </w:r>
      <w:r>
        <w:rPr>
          <w:rFonts w:ascii="Consolas" w:hAnsi="Consolas" w:eastAsia="Consolas" w:cs="Consolas"/>
          <w:color w:val="000000"/>
          <w:sz w:val="16"/>
          <w:szCs w:val="16"/>
        </w:rPr>
        <w:t> sp_no == </w:t>
      </w:r>
      <w:r>
        <w:rPr>
          <w:rFonts w:ascii="Consolas" w:hAnsi="Consolas" w:eastAsia="Consolas" w:cs="Consolas"/>
          <w:color w:val="098658"/>
          <w:sz w:val="16"/>
          <w:szCs w:val="16"/>
        </w:rPr>
        <w:t>3</w:t>
      </w:r>
      <w:r>
        <w:rPr>
          <w:rFonts w:ascii="Consolas" w:hAnsi="Consolas" w:eastAsia="Consolas" w:cs="Consolas"/>
          <w:color w:val="000000"/>
          <w:sz w:val="16"/>
          <w:szCs w:val="16"/>
        </w:rPr>
        <w:t> :</w:t>
      </w:r>
    </w:p>
    <w:p w:rsidR="009A5F99" w:rsidRDefault="00000000" w14:paraId="6FE7C561"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AF00DB"/>
          <w:sz w:val="16"/>
          <w:szCs w:val="16"/>
        </w:rPr>
        <w:t>for</w:t>
      </w:r>
      <w:r>
        <w:rPr>
          <w:rFonts w:ascii="Consolas" w:hAnsi="Consolas" w:eastAsia="Consolas" w:cs="Consolas"/>
          <w:color w:val="000000"/>
          <w:sz w:val="16"/>
          <w:szCs w:val="16"/>
        </w:rPr>
        <w:t> q </w:t>
      </w:r>
      <w:r>
        <w:rPr>
          <w:rFonts w:ascii="Consolas" w:hAnsi="Consolas" w:eastAsia="Consolas" w:cs="Consolas"/>
          <w:color w:val="AF00DB"/>
          <w:sz w:val="16"/>
          <w:szCs w:val="16"/>
        </w:rPr>
        <w:t>in</w:t>
      </w:r>
      <w:r>
        <w:rPr>
          <w:rFonts w:ascii="Consolas" w:hAnsi="Consolas" w:eastAsia="Consolas" w:cs="Consolas"/>
          <w:color w:val="000000"/>
          <w:sz w:val="16"/>
          <w:szCs w:val="16"/>
        </w:rPr>
        <w:t> </w:t>
      </w:r>
      <w:r>
        <w:rPr>
          <w:rFonts w:ascii="Consolas" w:hAnsi="Consolas" w:eastAsia="Consolas" w:cs="Consolas"/>
          <w:color w:val="795E26"/>
          <w:sz w:val="16"/>
          <w:szCs w:val="16"/>
        </w:rPr>
        <w:t>range</w:t>
      </w:r>
      <w:r>
        <w:rPr>
          <w:rFonts w:ascii="Consolas" w:hAnsi="Consolas" w:eastAsia="Consolas" w:cs="Consolas"/>
          <w:color w:val="000000"/>
          <w:sz w:val="16"/>
          <w:szCs w:val="16"/>
        </w:rPr>
        <w:t>(no_date):</w:t>
      </w:r>
    </w:p>
    <w:p w:rsidR="009A5F99" w:rsidRDefault="00000000" w14:paraId="298C06F6"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AF00DB"/>
          <w:sz w:val="16"/>
          <w:szCs w:val="16"/>
        </w:rPr>
        <w:t>if</w:t>
      </w:r>
      <w:r>
        <w:rPr>
          <w:rFonts w:ascii="Consolas" w:hAnsi="Consolas" w:eastAsia="Consolas" w:cs="Consolas"/>
          <w:color w:val="000000"/>
          <w:sz w:val="16"/>
          <w:szCs w:val="16"/>
        </w:rPr>
        <w:t> df[</w:t>
      </w:r>
      <w:r>
        <w:rPr>
          <w:rFonts w:ascii="Consolas" w:hAnsi="Consolas" w:eastAsia="Consolas" w:cs="Consolas"/>
          <w:color w:val="A31515"/>
          <w:sz w:val="16"/>
          <w:szCs w:val="16"/>
        </w:rPr>
        <w:t>'GPS_DATE'</w:t>
      </w:r>
      <w:r>
        <w:rPr>
          <w:rFonts w:ascii="Consolas" w:hAnsi="Consolas" w:eastAsia="Consolas" w:cs="Consolas"/>
          <w:color w:val="000000"/>
          <w:sz w:val="16"/>
          <w:szCs w:val="16"/>
        </w:rPr>
        <w:t>].notnull().all():</w:t>
      </w:r>
    </w:p>
    <w:p w:rsidR="009A5F99" w:rsidRDefault="00000000" w14:paraId="7BF3D46B"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tempstr = fileinput + </w:t>
      </w:r>
      <w:r>
        <w:rPr>
          <w:rFonts w:ascii="Consolas" w:hAnsi="Consolas" w:eastAsia="Consolas" w:cs="Consolas"/>
          <w:color w:val="A31515"/>
          <w:sz w:val="16"/>
          <w:szCs w:val="16"/>
        </w:rPr>
        <w:t>"_"</w:t>
      </w:r>
      <w:r>
        <w:rPr>
          <w:rFonts w:ascii="Consolas" w:hAnsi="Consolas" w:eastAsia="Consolas" w:cs="Consolas"/>
          <w:color w:val="000000"/>
          <w:sz w:val="16"/>
          <w:szCs w:val="16"/>
        </w:rPr>
        <w:t> + </w:t>
      </w:r>
      <w:r>
        <w:rPr>
          <w:rFonts w:ascii="Consolas" w:hAnsi="Consolas" w:eastAsia="Consolas" w:cs="Consolas"/>
          <w:color w:val="267F99"/>
          <w:sz w:val="16"/>
          <w:szCs w:val="16"/>
        </w:rPr>
        <w:t>str</w:t>
      </w:r>
      <w:r>
        <w:rPr>
          <w:rFonts w:ascii="Consolas" w:hAnsi="Consolas" w:eastAsia="Consolas" w:cs="Consolas"/>
          <w:color w:val="000000"/>
          <w:sz w:val="16"/>
          <w:szCs w:val="16"/>
        </w:rPr>
        <w:t>(q+</w:t>
      </w:r>
      <w:r>
        <w:rPr>
          <w:rFonts w:ascii="Consolas" w:hAnsi="Consolas" w:eastAsia="Consolas" w:cs="Consolas"/>
          <w:color w:val="098658"/>
          <w:sz w:val="16"/>
          <w:szCs w:val="16"/>
        </w:rPr>
        <w:t>1</w:t>
      </w:r>
      <w:r>
        <w:rPr>
          <w:rFonts w:ascii="Consolas" w:hAnsi="Consolas" w:eastAsia="Consolas" w:cs="Consolas"/>
          <w:color w:val="000000"/>
          <w:sz w:val="16"/>
          <w:szCs w:val="16"/>
        </w:rPr>
        <w:t>) + </w:t>
      </w:r>
      <w:r>
        <w:rPr>
          <w:rFonts w:ascii="Consolas" w:hAnsi="Consolas" w:eastAsia="Consolas" w:cs="Consolas"/>
          <w:color w:val="A31515"/>
          <w:sz w:val="16"/>
          <w:szCs w:val="16"/>
        </w:rPr>
        <w:t>".csv"</w:t>
      </w:r>
    </w:p>
    <w:p w:rsidR="009A5F99" w:rsidRDefault="00000000" w14:paraId="542910E5"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df = pd.read_csv(tempstr)</w:t>
      </w:r>
    </w:p>
    <w:p w:rsidR="009A5F99" w:rsidRDefault="009A5F99" w14:paraId="4679FD21"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50F0AFF5"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lamb_da = </w:t>
      </w:r>
      <w:r>
        <w:rPr>
          <w:rFonts w:ascii="Consolas" w:hAnsi="Consolas" w:eastAsia="Consolas" w:cs="Consolas"/>
          <w:color w:val="098658"/>
          <w:sz w:val="16"/>
          <w:szCs w:val="16"/>
        </w:rPr>
        <w:t>1</w:t>
      </w:r>
      <w:r>
        <w:rPr>
          <w:rFonts w:ascii="Consolas" w:hAnsi="Consolas" w:eastAsia="Consolas" w:cs="Consolas"/>
          <w:color w:val="000000"/>
          <w:sz w:val="16"/>
          <w:szCs w:val="16"/>
        </w:rPr>
        <w:t> + (df[</w:t>
      </w:r>
      <w:r>
        <w:rPr>
          <w:rFonts w:ascii="Consolas" w:hAnsi="Consolas" w:eastAsia="Consolas" w:cs="Consolas"/>
          <w:color w:val="A31515"/>
          <w:sz w:val="16"/>
          <w:szCs w:val="16"/>
        </w:rPr>
        <w:t>'SHORT_TERM_FUEL_TRIM_1'</w:t>
      </w:r>
      <w:r>
        <w:rPr>
          <w:rFonts w:ascii="Consolas" w:hAnsi="Consolas" w:eastAsia="Consolas" w:cs="Consolas"/>
          <w:color w:val="000000"/>
          <w:sz w:val="16"/>
          <w:szCs w:val="16"/>
        </w:rPr>
        <w:t>] + df[</w:t>
      </w:r>
      <w:r>
        <w:rPr>
          <w:rFonts w:ascii="Consolas" w:hAnsi="Consolas" w:eastAsia="Consolas" w:cs="Consolas"/>
          <w:color w:val="A31515"/>
          <w:sz w:val="16"/>
          <w:szCs w:val="16"/>
        </w:rPr>
        <w:t>'SHORT_TERM_FUEL_TRIM_2'</w:t>
      </w:r>
      <w:r>
        <w:rPr>
          <w:rFonts w:ascii="Consolas" w:hAnsi="Consolas" w:eastAsia="Consolas" w:cs="Consolas"/>
          <w:color w:val="000000"/>
          <w:sz w:val="16"/>
          <w:szCs w:val="16"/>
        </w:rPr>
        <w:t>])/</w:t>
      </w:r>
      <w:r>
        <w:rPr>
          <w:rFonts w:ascii="Consolas" w:hAnsi="Consolas" w:eastAsia="Consolas" w:cs="Consolas"/>
          <w:color w:val="098658"/>
          <w:sz w:val="16"/>
          <w:szCs w:val="16"/>
        </w:rPr>
        <w:t>100</w:t>
      </w:r>
    </w:p>
    <w:p w:rsidR="009A5F99" w:rsidRDefault="00000000" w14:paraId="3C9B2318"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df[</w:t>
      </w:r>
      <w:r>
        <w:rPr>
          <w:rFonts w:ascii="Consolas" w:hAnsi="Consolas" w:eastAsia="Consolas" w:cs="Consolas"/>
          <w:color w:val="A31515"/>
          <w:sz w:val="16"/>
          <w:szCs w:val="16"/>
        </w:rPr>
        <w:t>'LAMBDA'</w:t>
      </w:r>
      <w:r>
        <w:rPr>
          <w:rFonts w:ascii="Consolas" w:hAnsi="Consolas" w:eastAsia="Consolas" w:cs="Consolas"/>
          <w:color w:val="000000"/>
          <w:sz w:val="16"/>
          <w:szCs w:val="16"/>
        </w:rPr>
        <w:t>] = lamb_da</w:t>
      </w:r>
    </w:p>
    <w:p w:rsidR="009A5F99" w:rsidRDefault="009A5F99" w14:paraId="269E2870"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1C820690"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predict_features = df.loc[ : , [</w:t>
      </w:r>
      <w:r>
        <w:rPr>
          <w:rFonts w:ascii="Consolas" w:hAnsi="Consolas" w:eastAsia="Consolas" w:cs="Consolas"/>
          <w:color w:val="A31515"/>
          <w:sz w:val="16"/>
          <w:szCs w:val="16"/>
        </w:rPr>
        <w:t>'MAF_FLOW'</w:t>
      </w:r>
      <w:r>
        <w:rPr>
          <w:rFonts w:ascii="Consolas" w:hAnsi="Consolas" w:eastAsia="Consolas" w:cs="Consolas"/>
          <w:color w:val="000000"/>
          <w:sz w:val="16"/>
          <w:szCs w:val="16"/>
        </w:rPr>
        <w:t>, </w:t>
      </w:r>
      <w:r>
        <w:rPr>
          <w:rFonts w:ascii="Consolas" w:hAnsi="Consolas" w:eastAsia="Consolas" w:cs="Consolas"/>
          <w:color w:val="A31515"/>
          <w:sz w:val="16"/>
          <w:szCs w:val="16"/>
        </w:rPr>
        <w:t>'RPM'</w:t>
      </w:r>
      <w:r>
        <w:rPr>
          <w:rFonts w:ascii="Consolas" w:hAnsi="Consolas" w:eastAsia="Consolas" w:cs="Consolas"/>
          <w:color w:val="000000"/>
          <w:sz w:val="16"/>
          <w:szCs w:val="16"/>
        </w:rPr>
        <w:t>, </w:t>
      </w:r>
      <w:r>
        <w:rPr>
          <w:rFonts w:ascii="Consolas" w:hAnsi="Consolas" w:eastAsia="Consolas" w:cs="Consolas"/>
          <w:color w:val="A31515"/>
          <w:sz w:val="16"/>
          <w:szCs w:val="16"/>
        </w:rPr>
        <w:t>'LAMBDA'</w:t>
      </w:r>
      <w:r>
        <w:rPr>
          <w:rFonts w:ascii="Consolas" w:hAnsi="Consolas" w:eastAsia="Consolas" w:cs="Consolas"/>
          <w:color w:val="000000"/>
          <w:sz w:val="16"/>
          <w:szCs w:val="16"/>
        </w:rPr>
        <w:t>, </w:t>
      </w:r>
      <w:r>
        <w:rPr>
          <w:rFonts w:ascii="Consolas" w:hAnsi="Consolas" w:eastAsia="Consolas" w:cs="Consolas"/>
          <w:color w:val="A31515"/>
          <w:sz w:val="16"/>
          <w:szCs w:val="16"/>
        </w:rPr>
        <w:t>'RELATIVE_THROTTLE_POS'</w:t>
      </w:r>
      <w:r>
        <w:rPr>
          <w:rFonts w:ascii="Consolas" w:hAnsi="Consolas" w:eastAsia="Consolas" w:cs="Consolas"/>
          <w:color w:val="000000"/>
          <w:sz w:val="16"/>
          <w:szCs w:val="16"/>
        </w:rPr>
        <w:t>, </w:t>
      </w:r>
      <w:r>
        <w:rPr>
          <w:rFonts w:ascii="Consolas" w:hAnsi="Consolas" w:eastAsia="Consolas" w:cs="Consolas"/>
          <w:color w:val="A31515"/>
          <w:sz w:val="16"/>
          <w:szCs w:val="16"/>
        </w:rPr>
        <w:t>'INTAKE_MAP'</w:t>
      </w:r>
      <w:r>
        <w:rPr>
          <w:rFonts w:ascii="Consolas" w:hAnsi="Consolas" w:eastAsia="Consolas" w:cs="Consolas"/>
          <w:color w:val="000000"/>
          <w:sz w:val="16"/>
          <w:szCs w:val="16"/>
        </w:rPr>
        <w:t>]]</w:t>
      </w:r>
    </w:p>
    <w:p w:rsidR="009A5F99" w:rsidRDefault="00000000" w14:paraId="43428CCB"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p>
    <w:p w:rsidR="009A5F99" w:rsidRDefault="00000000" w14:paraId="6B201059"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AF00DB"/>
          <w:sz w:val="16"/>
          <w:szCs w:val="16"/>
        </w:rPr>
        <w:t>from</w:t>
      </w:r>
      <w:r>
        <w:rPr>
          <w:rFonts w:ascii="Consolas" w:hAnsi="Consolas" w:eastAsia="Consolas" w:cs="Consolas"/>
          <w:color w:val="000000"/>
          <w:sz w:val="16"/>
          <w:szCs w:val="16"/>
        </w:rPr>
        <w:t> Testing </w:t>
      </w:r>
      <w:r>
        <w:rPr>
          <w:rFonts w:ascii="Consolas" w:hAnsi="Consolas" w:eastAsia="Consolas" w:cs="Consolas"/>
          <w:color w:val="AF00DB"/>
          <w:sz w:val="16"/>
          <w:szCs w:val="16"/>
        </w:rPr>
        <w:t>import</w:t>
      </w:r>
      <w:r>
        <w:rPr>
          <w:rFonts w:ascii="Consolas" w:hAnsi="Consolas" w:eastAsia="Consolas" w:cs="Consolas"/>
          <w:color w:val="000000"/>
          <w:sz w:val="16"/>
          <w:szCs w:val="16"/>
        </w:rPr>
        <w:t> machine_learning</w:t>
      </w:r>
    </w:p>
    <w:p w:rsidR="009A5F99" w:rsidRDefault="00000000" w14:paraId="482026E9"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machine_learning(predict_features, df)</w:t>
      </w:r>
    </w:p>
    <w:p w:rsidR="009A5F99" w:rsidRDefault="009A5F99" w14:paraId="148186CC"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481D04E5"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008000"/>
          <w:sz w:val="16"/>
          <w:szCs w:val="16"/>
        </w:rPr>
        <w:t>#Gross Fuel Consumption Calculation</w:t>
      </w:r>
    </w:p>
    <w:p w:rsidR="009A5F99" w:rsidRDefault="00000000" w14:paraId="1C51954B"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i = np.array(df.index)</w:t>
      </w:r>
    </w:p>
    <w:p w:rsidR="009A5F99" w:rsidRDefault="00000000" w14:paraId="00D91865"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delta_time = np.zeros(</w:t>
      </w:r>
      <w:r>
        <w:rPr>
          <w:rFonts w:ascii="Consolas" w:hAnsi="Consolas" w:eastAsia="Consolas" w:cs="Consolas"/>
          <w:color w:val="795E26"/>
          <w:sz w:val="16"/>
          <w:szCs w:val="16"/>
        </w:rPr>
        <w:t>len</w:t>
      </w:r>
      <w:r>
        <w:rPr>
          <w:rFonts w:ascii="Consolas" w:hAnsi="Consolas" w:eastAsia="Consolas" w:cs="Consolas"/>
          <w:color w:val="000000"/>
          <w:sz w:val="16"/>
          <w:szCs w:val="16"/>
        </w:rPr>
        <w:t>(i))</w:t>
      </w:r>
    </w:p>
    <w:p w:rsidR="009A5F99" w:rsidRDefault="00000000" w14:paraId="23898C5F"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CUMUL_FUEL_CONSMP = np.zeros(</w:t>
      </w:r>
      <w:r>
        <w:rPr>
          <w:rFonts w:ascii="Consolas" w:hAnsi="Consolas" w:eastAsia="Consolas" w:cs="Consolas"/>
          <w:color w:val="795E26"/>
          <w:sz w:val="16"/>
          <w:szCs w:val="16"/>
        </w:rPr>
        <w:t>len</w:t>
      </w:r>
      <w:r>
        <w:rPr>
          <w:rFonts w:ascii="Consolas" w:hAnsi="Consolas" w:eastAsia="Consolas" w:cs="Consolas"/>
          <w:color w:val="000000"/>
          <w:sz w:val="16"/>
          <w:szCs w:val="16"/>
        </w:rPr>
        <w:t>(i))</w:t>
      </w:r>
    </w:p>
    <w:p w:rsidR="009A5F99" w:rsidRDefault="00000000" w14:paraId="6EDADC65"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z = </w:t>
      </w:r>
      <w:r>
        <w:rPr>
          <w:rFonts w:ascii="Consolas" w:hAnsi="Consolas" w:eastAsia="Consolas" w:cs="Consolas"/>
          <w:color w:val="098658"/>
          <w:sz w:val="16"/>
          <w:szCs w:val="16"/>
        </w:rPr>
        <w:t>0</w:t>
      </w:r>
    </w:p>
    <w:p w:rsidR="009A5F99" w:rsidRDefault="009A5F99" w14:paraId="5D4609C2"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62F151D5"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AF00DB"/>
          <w:sz w:val="16"/>
          <w:szCs w:val="16"/>
        </w:rPr>
        <w:t>for</w:t>
      </w:r>
      <w:r>
        <w:rPr>
          <w:rFonts w:ascii="Consolas" w:hAnsi="Consolas" w:eastAsia="Consolas" w:cs="Consolas"/>
          <w:color w:val="000000"/>
          <w:sz w:val="16"/>
          <w:szCs w:val="16"/>
        </w:rPr>
        <w:t> j, item </w:t>
      </w:r>
      <w:r>
        <w:rPr>
          <w:rFonts w:ascii="Consolas" w:hAnsi="Consolas" w:eastAsia="Consolas" w:cs="Consolas"/>
          <w:color w:val="AF00DB"/>
          <w:sz w:val="16"/>
          <w:szCs w:val="16"/>
        </w:rPr>
        <w:t>in</w:t>
      </w:r>
      <w:r>
        <w:rPr>
          <w:rFonts w:ascii="Consolas" w:hAnsi="Consolas" w:eastAsia="Consolas" w:cs="Consolas"/>
          <w:color w:val="000000"/>
          <w:sz w:val="16"/>
          <w:szCs w:val="16"/>
        </w:rPr>
        <w:t> </w:t>
      </w:r>
      <w:r>
        <w:rPr>
          <w:rFonts w:ascii="Consolas" w:hAnsi="Consolas" w:eastAsia="Consolas" w:cs="Consolas"/>
          <w:color w:val="795E26"/>
          <w:sz w:val="16"/>
          <w:szCs w:val="16"/>
        </w:rPr>
        <w:t>enumerate</w:t>
      </w:r>
      <w:r>
        <w:rPr>
          <w:rFonts w:ascii="Consolas" w:hAnsi="Consolas" w:eastAsia="Consolas" w:cs="Consolas"/>
          <w:color w:val="000000"/>
          <w:sz w:val="16"/>
          <w:szCs w:val="16"/>
        </w:rPr>
        <w:t>(i):</w:t>
      </w:r>
    </w:p>
    <w:p w:rsidR="009A5F99" w:rsidRDefault="00000000" w14:paraId="5EDD49F8"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AF00DB"/>
          <w:sz w:val="16"/>
          <w:szCs w:val="16"/>
        </w:rPr>
        <w:t>if</w:t>
      </w:r>
      <w:r>
        <w:rPr>
          <w:rFonts w:ascii="Consolas" w:hAnsi="Consolas" w:eastAsia="Consolas" w:cs="Consolas"/>
          <w:color w:val="000000"/>
          <w:sz w:val="16"/>
          <w:szCs w:val="16"/>
        </w:rPr>
        <w:t> j &gt; </w:t>
      </w:r>
      <w:r>
        <w:rPr>
          <w:rFonts w:ascii="Consolas" w:hAnsi="Consolas" w:eastAsia="Consolas" w:cs="Consolas"/>
          <w:color w:val="098658"/>
          <w:sz w:val="16"/>
          <w:szCs w:val="16"/>
        </w:rPr>
        <w:t>0</w:t>
      </w:r>
      <w:r>
        <w:rPr>
          <w:rFonts w:ascii="Consolas" w:hAnsi="Consolas" w:eastAsia="Consolas" w:cs="Consolas"/>
          <w:color w:val="000000"/>
          <w:sz w:val="16"/>
          <w:szCs w:val="16"/>
        </w:rPr>
        <w:t>:</w:t>
      </w:r>
    </w:p>
    <w:p w:rsidR="009A5F99" w:rsidRDefault="00000000" w14:paraId="6A6B9704"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z += </w:t>
      </w:r>
      <w:r>
        <w:rPr>
          <w:rFonts w:ascii="Consolas" w:hAnsi="Consolas" w:eastAsia="Consolas" w:cs="Consolas"/>
          <w:color w:val="098658"/>
          <w:sz w:val="16"/>
          <w:szCs w:val="16"/>
        </w:rPr>
        <w:t>1</w:t>
      </w:r>
    </w:p>
    <w:p w:rsidR="009A5F99" w:rsidRDefault="00000000" w14:paraId="3C8D722F"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lastRenderedPageBreak/>
        <w:t>                delta_time[z] = (df.loc[item, </w:t>
      </w:r>
      <w:r>
        <w:rPr>
          <w:rFonts w:ascii="Consolas" w:hAnsi="Consolas" w:eastAsia="Consolas" w:cs="Consolas"/>
          <w:color w:val="A31515"/>
          <w:sz w:val="16"/>
          <w:szCs w:val="16"/>
        </w:rPr>
        <w:t>'HUB_TIME_STAMP'</w:t>
      </w:r>
      <w:r>
        <w:rPr>
          <w:rFonts w:ascii="Consolas" w:hAnsi="Consolas" w:eastAsia="Consolas" w:cs="Consolas"/>
          <w:color w:val="000000"/>
          <w:sz w:val="16"/>
          <w:szCs w:val="16"/>
        </w:rPr>
        <w:t>] - df.loc[i[j-</w:t>
      </w:r>
      <w:r>
        <w:rPr>
          <w:rFonts w:ascii="Consolas" w:hAnsi="Consolas" w:eastAsia="Consolas" w:cs="Consolas"/>
          <w:color w:val="098658"/>
          <w:sz w:val="16"/>
          <w:szCs w:val="16"/>
        </w:rPr>
        <w:t>1</w:t>
      </w:r>
      <w:r>
        <w:rPr>
          <w:rFonts w:ascii="Consolas" w:hAnsi="Consolas" w:eastAsia="Consolas" w:cs="Consolas"/>
          <w:color w:val="000000"/>
          <w:sz w:val="16"/>
          <w:szCs w:val="16"/>
        </w:rPr>
        <w:t>], </w:t>
      </w:r>
      <w:r>
        <w:rPr>
          <w:rFonts w:ascii="Consolas" w:hAnsi="Consolas" w:eastAsia="Consolas" w:cs="Consolas"/>
          <w:color w:val="A31515"/>
          <w:sz w:val="16"/>
          <w:szCs w:val="16"/>
        </w:rPr>
        <w:t>'HUB_TIME_STAMP'</w:t>
      </w:r>
      <w:r>
        <w:rPr>
          <w:rFonts w:ascii="Consolas" w:hAnsi="Consolas" w:eastAsia="Consolas" w:cs="Consolas"/>
          <w:color w:val="000000"/>
          <w:sz w:val="16"/>
          <w:szCs w:val="16"/>
        </w:rPr>
        <w:t>])/</w:t>
      </w:r>
      <w:r>
        <w:rPr>
          <w:rFonts w:ascii="Consolas" w:hAnsi="Consolas" w:eastAsia="Consolas" w:cs="Consolas"/>
          <w:color w:val="098658"/>
          <w:sz w:val="16"/>
          <w:szCs w:val="16"/>
        </w:rPr>
        <w:t>1000</w:t>
      </w:r>
    </w:p>
    <w:p w:rsidR="009A5F99" w:rsidRDefault="009A5F99" w14:paraId="196246F9"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6A498663"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AF00DB"/>
          <w:sz w:val="16"/>
          <w:szCs w:val="16"/>
        </w:rPr>
        <w:t>for</w:t>
      </w:r>
      <w:r>
        <w:rPr>
          <w:rFonts w:ascii="Consolas" w:hAnsi="Consolas" w:eastAsia="Consolas" w:cs="Consolas"/>
          <w:color w:val="000000"/>
          <w:sz w:val="16"/>
          <w:szCs w:val="16"/>
        </w:rPr>
        <w:t> x </w:t>
      </w:r>
      <w:r>
        <w:rPr>
          <w:rFonts w:ascii="Consolas" w:hAnsi="Consolas" w:eastAsia="Consolas" w:cs="Consolas"/>
          <w:color w:val="AF00DB"/>
          <w:sz w:val="16"/>
          <w:szCs w:val="16"/>
        </w:rPr>
        <w:t>in</w:t>
      </w:r>
      <w:r>
        <w:rPr>
          <w:rFonts w:ascii="Consolas" w:hAnsi="Consolas" w:eastAsia="Consolas" w:cs="Consolas"/>
          <w:color w:val="000000"/>
          <w:sz w:val="16"/>
          <w:szCs w:val="16"/>
        </w:rPr>
        <w:t> </w:t>
      </w:r>
      <w:r>
        <w:rPr>
          <w:rFonts w:ascii="Consolas" w:hAnsi="Consolas" w:eastAsia="Consolas" w:cs="Consolas"/>
          <w:color w:val="795E26"/>
          <w:sz w:val="16"/>
          <w:szCs w:val="16"/>
        </w:rPr>
        <w:t>range</w:t>
      </w:r>
      <w:r>
        <w:rPr>
          <w:rFonts w:ascii="Consolas" w:hAnsi="Consolas" w:eastAsia="Consolas" w:cs="Consolas"/>
          <w:color w:val="000000"/>
          <w:sz w:val="16"/>
          <w:szCs w:val="16"/>
        </w:rPr>
        <w:t>(</w:t>
      </w:r>
      <w:r>
        <w:rPr>
          <w:rFonts w:ascii="Consolas" w:hAnsi="Consolas" w:eastAsia="Consolas" w:cs="Consolas"/>
          <w:color w:val="795E26"/>
          <w:sz w:val="16"/>
          <w:szCs w:val="16"/>
        </w:rPr>
        <w:t>len</w:t>
      </w:r>
      <w:r>
        <w:rPr>
          <w:rFonts w:ascii="Consolas" w:hAnsi="Consolas" w:eastAsia="Consolas" w:cs="Consolas"/>
          <w:color w:val="000000"/>
          <w:sz w:val="16"/>
          <w:szCs w:val="16"/>
        </w:rPr>
        <w:t>(i)):</w:t>
      </w:r>
    </w:p>
    <w:p w:rsidR="009A5F99" w:rsidRDefault="00000000" w14:paraId="21B56C31"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CUMUL_FUEL_CONSMP[x] = df.loc[i[x], </w:t>
      </w:r>
      <w:r>
        <w:rPr>
          <w:rFonts w:ascii="Consolas" w:hAnsi="Consolas" w:eastAsia="Consolas" w:cs="Consolas"/>
          <w:color w:val="A31515"/>
          <w:sz w:val="16"/>
          <w:szCs w:val="16"/>
        </w:rPr>
        <w:t>'CORR_FUEL_CONSMP'</w:t>
      </w:r>
      <w:r>
        <w:rPr>
          <w:rFonts w:ascii="Consolas" w:hAnsi="Consolas" w:eastAsia="Consolas" w:cs="Consolas"/>
          <w:color w:val="000000"/>
          <w:sz w:val="16"/>
          <w:szCs w:val="16"/>
        </w:rPr>
        <w:t>] * delta_time[x]</w:t>
      </w:r>
    </w:p>
    <w:p w:rsidR="009A5F99" w:rsidRDefault="009A5F99" w14:paraId="480460AD"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6AFDB49F"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df[</w:t>
      </w:r>
      <w:r>
        <w:rPr>
          <w:rFonts w:ascii="Consolas" w:hAnsi="Consolas" w:eastAsia="Consolas" w:cs="Consolas"/>
          <w:color w:val="A31515"/>
          <w:sz w:val="16"/>
          <w:szCs w:val="16"/>
        </w:rPr>
        <w:t>'CUMUL_FUEL_CONSMP'</w:t>
      </w:r>
      <w:r>
        <w:rPr>
          <w:rFonts w:ascii="Consolas" w:hAnsi="Consolas" w:eastAsia="Consolas" w:cs="Consolas"/>
          <w:color w:val="000000"/>
          <w:sz w:val="16"/>
          <w:szCs w:val="16"/>
        </w:rPr>
        <w:t>] = CUMUL_FUEL_CONSMP </w:t>
      </w:r>
      <w:r>
        <w:rPr>
          <w:rFonts w:ascii="Consolas" w:hAnsi="Consolas" w:eastAsia="Consolas" w:cs="Consolas"/>
          <w:color w:val="008000"/>
          <w:sz w:val="16"/>
          <w:szCs w:val="16"/>
        </w:rPr>
        <w:t>#adding to the main data frame</w:t>
      </w:r>
    </w:p>
    <w:p w:rsidR="009A5F99" w:rsidRDefault="00000000" w14:paraId="2207278F"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df.loc[</w:t>
      </w:r>
      <w:r>
        <w:rPr>
          <w:rFonts w:ascii="Consolas" w:hAnsi="Consolas" w:eastAsia="Consolas" w:cs="Consolas"/>
          <w:color w:val="098658"/>
          <w:sz w:val="16"/>
          <w:szCs w:val="16"/>
        </w:rPr>
        <w:t>0</w:t>
      </w:r>
      <w:r>
        <w:rPr>
          <w:rFonts w:ascii="Consolas" w:hAnsi="Consolas" w:eastAsia="Consolas" w:cs="Consolas"/>
          <w:color w:val="000000"/>
          <w:sz w:val="16"/>
          <w:szCs w:val="16"/>
        </w:rPr>
        <w:t>, </w:t>
      </w:r>
      <w:r>
        <w:rPr>
          <w:rFonts w:ascii="Consolas" w:hAnsi="Consolas" w:eastAsia="Consolas" w:cs="Consolas"/>
          <w:color w:val="A31515"/>
          <w:sz w:val="16"/>
          <w:szCs w:val="16"/>
        </w:rPr>
        <w:t>'TOTAL_FUEL_CONSMP(gm)'</w:t>
      </w:r>
      <w:r>
        <w:rPr>
          <w:rFonts w:ascii="Consolas" w:hAnsi="Consolas" w:eastAsia="Consolas" w:cs="Consolas"/>
          <w:color w:val="000000"/>
          <w:sz w:val="16"/>
          <w:szCs w:val="16"/>
        </w:rPr>
        <w:t>] = df[</w:t>
      </w:r>
      <w:r>
        <w:rPr>
          <w:rFonts w:ascii="Consolas" w:hAnsi="Consolas" w:eastAsia="Consolas" w:cs="Consolas"/>
          <w:color w:val="A31515"/>
          <w:sz w:val="16"/>
          <w:szCs w:val="16"/>
        </w:rPr>
        <w:t>'CUMUL_F</w:t>
      </w:r>
      <w:r>
        <w:rPr>
          <w:rFonts w:ascii="Consolas" w:hAnsi="Consolas" w:eastAsia="Consolas" w:cs="Consolas"/>
          <w:color w:val="A31515"/>
          <w:sz w:val="16"/>
          <w:szCs w:val="16"/>
        </w:rPr>
        <w:t>UEL_CONSMP'</w:t>
      </w:r>
      <w:r>
        <w:rPr>
          <w:rFonts w:ascii="Consolas" w:hAnsi="Consolas" w:eastAsia="Consolas" w:cs="Consolas"/>
          <w:color w:val="000000"/>
          <w:sz w:val="16"/>
          <w:szCs w:val="16"/>
        </w:rPr>
        <w:t>].sum()</w:t>
      </w:r>
    </w:p>
    <w:p w:rsidR="009A5F99" w:rsidRDefault="00000000" w14:paraId="07854CBA"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df.loc[</w:t>
      </w:r>
      <w:r>
        <w:rPr>
          <w:rFonts w:ascii="Consolas" w:hAnsi="Consolas" w:eastAsia="Consolas" w:cs="Consolas"/>
          <w:color w:val="098658"/>
          <w:sz w:val="16"/>
          <w:szCs w:val="16"/>
        </w:rPr>
        <w:t>0</w:t>
      </w:r>
      <w:r>
        <w:rPr>
          <w:rFonts w:ascii="Consolas" w:hAnsi="Consolas" w:eastAsia="Consolas" w:cs="Consolas"/>
          <w:color w:val="000000"/>
          <w:sz w:val="16"/>
          <w:szCs w:val="16"/>
        </w:rPr>
        <w:t>, </w:t>
      </w:r>
      <w:r>
        <w:rPr>
          <w:rFonts w:ascii="Consolas" w:hAnsi="Consolas" w:eastAsia="Consolas" w:cs="Consolas"/>
          <w:color w:val="A31515"/>
          <w:sz w:val="16"/>
          <w:szCs w:val="16"/>
        </w:rPr>
        <w:t>'TOTAL_FUEL_CONSMP(L)'</w:t>
      </w:r>
      <w:r>
        <w:rPr>
          <w:rFonts w:ascii="Consolas" w:hAnsi="Consolas" w:eastAsia="Consolas" w:cs="Consolas"/>
          <w:color w:val="000000"/>
          <w:sz w:val="16"/>
          <w:szCs w:val="16"/>
        </w:rPr>
        <w:t>] = df.loc[</w:t>
      </w:r>
      <w:r>
        <w:rPr>
          <w:rFonts w:ascii="Consolas" w:hAnsi="Consolas" w:eastAsia="Consolas" w:cs="Consolas"/>
          <w:color w:val="098658"/>
          <w:sz w:val="16"/>
          <w:szCs w:val="16"/>
        </w:rPr>
        <w:t>0</w:t>
      </w:r>
      <w:r>
        <w:rPr>
          <w:rFonts w:ascii="Consolas" w:hAnsi="Consolas" w:eastAsia="Consolas" w:cs="Consolas"/>
          <w:color w:val="000000"/>
          <w:sz w:val="16"/>
          <w:szCs w:val="16"/>
        </w:rPr>
        <w:t>, </w:t>
      </w:r>
      <w:r>
        <w:rPr>
          <w:rFonts w:ascii="Consolas" w:hAnsi="Consolas" w:eastAsia="Consolas" w:cs="Consolas"/>
          <w:color w:val="A31515"/>
          <w:sz w:val="16"/>
          <w:szCs w:val="16"/>
        </w:rPr>
        <w:t>'TOTAL_FUEL_CONSMP(gm)'</w:t>
      </w:r>
      <w:r>
        <w:rPr>
          <w:rFonts w:ascii="Consolas" w:hAnsi="Consolas" w:eastAsia="Consolas" w:cs="Consolas"/>
          <w:color w:val="000000"/>
          <w:sz w:val="16"/>
          <w:szCs w:val="16"/>
        </w:rPr>
        <w:t>]*</w:t>
      </w:r>
      <w:r>
        <w:rPr>
          <w:rFonts w:ascii="Consolas" w:hAnsi="Consolas" w:eastAsia="Consolas" w:cs="Consolas"/>
          <w:color w:val="098658"/>
          <w:sz w:val="16"/>
          <w:szCs w:val="16"/>
        </w:rPr>
        <w:t>.00129</w:t>
      </w:r>
      <w:r>
        <w:rPr>
          <w:rFonts w:ascii="Consolas" w:hAnsi="Consolas" w:eastAsia="Consolas" w:cs="Consolas"/>
          <w:color w:val="000000"/>
          <w:sz w:val="16"/>
          <w:szCs w:val="16"/>
        </w:rPr>
        <w:t> </w:t>
      </w:r>
      <w:r>
        <w:rPr>
          <w:rFonts w:ascii="Consolas" w:hAnsi="Consolas" w:eastAsia="Consolas" w:cs="Consolas"/>
          <w:color w:val="008000"/>
          <w:sz w:val="16"/>
          <w:szCs w:val="16"/>
        </w:rPr>
        <w:t>#Gasoline Density taken as 770 kg/m3</w:t>
      </w:r>
    </w:p>
    <w:p w:rsidR="009A5F99" w:rsidRDefault="009A5F99" w14:paraId="1FDD42C1"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0656AF06"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008000"/>
          <w:sz w:val="16"/>
          <w:szCs w:val="16"/>
        </w:rPr>
        <w:t>#Creating new .csv result file</w:t>
      </w:r>
    </w:p>
    <w:p w:rsidR="009A5F99" w:rsidRDefault="00000000" w14:paraId="4685228A"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AF00DB"/>
          <w:sz w:val="16"/>
          <w:szCs w:val="16"/>
        </w:rPr>
        <w:t>if</w:t>
      </w:r>
      <w:r>
        <w:rPr>
          <w:rFonts w:ascii="Consolas" w:hAnsi="Consolas" w:eastAsia="Consolas" w:cs="Consolas"/>
          <w:color w:val="000000"/>
          <w:sz w:val="16"/>
          <w:szCs w:val="16"/>
        </w:rPr>
        <w:t> </w:t>
      </w:r>
      <w:r>
        <w:rPr>
          <w:rFonts w:ascii="Consolas" w:hAnsi="Consolas" w:eastAsia="Consolas" w:cs="Consolas"/>
          <w:color w:val="A31515"/>
          <w:sz w:val="16"/>
          <w:szCs w:val="16"/>
        </w:rPr>
        <w:t>".csv"</w:t>
      </w:r>
      <w:r>
        <w:rPr>
          <w:rFonts w:ascii="Consolas" w:hAnsi="Consolas" w:eastAsia="Consolas" w:cs="Consolas"/>
          <w:color w:val="000000"/>
          <w:sz w:val="16"/>
          <w:szCs w:val="16"/>
        </w:rPr>
        <w:t> </w:t>
      </w:r>
      <w:r>
        <w:rPr>
          <w:rFonts w:ascii="Consolas" w:hAnsi="Consolas" w:eastAsia="Consolas" w:cs="Consolas"/>
          <w:color w:val="0000FF"/>
          <w:sz w:val="16"/>
          <w:szCs w:val="16"/>
        </w:rPr>
        <w:t>in</w:t>
      </w:r>
      <w:r>
        <w:rPr>
          <w:rFonts w:ascii="Consolas" w:hAnsi="Consolas" w:eastAsia="Consolas" w:cs="Consolas"/>
          <w:color w:val="000000"/>
          <w:sz w:val="16"/>
          <w:szCs w:val="16"/>
        </w:rPr>
        <w:t> fileinput:</w:t>
      </w:r>
    </w:p>
    <w:p w:rsidR="009A5F99" w:rsidRDefault="00000000" w14:paraId="7C8AEC29"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fileinput = </w:t>
      </w:r>
      <w:r>
        <w:rPr>
          <w:rFonts w:ascii="Consolas" w:hAnsi="Consolas" w:eastAsia="Consolas" w:cs="Consolas"/>
          <w:color w:val="000000"/>
          <w:sz w:val="16"/>
          <w:szCs w:val="16"/>
        </w:rPr>
        <w:t>fileinput.replace(</w:t>
      </w:r>
      <w:r>
        <w:rPr>
          <w:rFonts w:ascii="Consolas" w:hAnsi="Consolas" w:eastAsia="Consolas" w:cs="Consolas"/>
          <w:color w:val="A31515"/>
          <w:sz w:val="16"/>
          <w:szCs w:val="16"/>
        </w:rPr>
        <w:t>".csv"</w:t>
      </w:r>
      <w:r>
        <w:rPr>
          <w:rFonts w:ascii="Consolas" w:hAnsi="Consolas" w:eastAsia="Consolas" w:cs="Consolas"/>
          <w:color w:val="000000"/>
          <w:sz w:val="16"/>
          <w:szCs w:val="16"/>
        </w:rPr>
        <w:t>, </w:t>
      </w:r>
      <w:r>
        <w:rPr>
          <w:rFonts w:ascii="Consolas" w:hAnsi="Consolas" w:eastAsia="Consolas" w:cs="Consolas"/>
          <w:color w:val="A31515"/>
          <w:sz w:val="16"/>
          <w:szCs w:val="16"/>
        </w:rPr>
        <w:t>''</w:t>
      </w:r>
      <w:r>
        <w:rPr>
          <w:rFonts w:ascii="Consolas" w:hAnsi="Consolas" w:eastAsia="Consolas" w:cs="Consolas"/>
          <w:color w:val="000000"/>
          <w:sz w:val="16"/>
          <w:szCs w:val="16"/>
        </w:rPr>
        <w:t>)</w:t>
      </w:r>
    </w:p>
    <w:p w:rsidR="009A5F99" w:rsidRDefault="00000000" w14:paraId="7892CD8A"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p>
    <w:p w:rsidR="009A5F99" w:rsidRDefault="00000000" w14:paraId="32E40FA9"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tempstr1 = fileinput + </w:t>
      </w:r>
      <w:r>
        <w:rPr>
          <w:rFonts w:ascii="Consolas" w:hAnsi="Consolas" w:eastAsia="Consolas" w:cs="Consolas"/>
          <w:color w:val="A31515"/>
          <w:sz w:val="16"/>
          <w:szCs w:val="16"/>
        </w:rPr>
        <w:t>"_"</w:t>
      </w:r>
      <w:r>
        <w:rPr>
          <w:rFonts w:ascii="Consolas" w:hAnsi="Consolas" w:eastAsia="Consolas" w:cs="Consolas"/>
          <w:color w:val="000000"/>
          <w:sz w:val="16"/>
          <w:szCs w:val="16"/>
        </w:rPr>
        <w:t> + </w:t>
      </w:r>
      <w:r>
        <w:rPr>
          <w:rFonts w:ascii="Consolas" w:hAnsi="Consolas" w:eastAsia="Consolas" w:cs="Consolas"/>
          <w:color w:val="267F99"/>
          <w:sz w:val="16"/>
          <w:szCs w:val="16"/>
        </w:rPr>
        <w:t>str</w:t>
      </w:r>
      <w:r>
        <w:rPr>
          <w:rFonts w:ascii="Consolas" w:hAnsi="Consolas" w:eastAsia="Consolas" w:cs="Consolas"/>
          <w:color w:val="000000"/>
          <w:sz w:val="16"/>
          <w:szCs w:val="16"/>
        </w:rPr>
        <w:t>(q+</w:t>
      </w:r>
      <w:r>
        <w:rPr>
          <w:rFonts w:ascii="Consolas" w:hAnsi="Consolas" w:eastAsia="Consolas" w:cs="Consolas"/>
          <w:color w:val="098658"/>
          <w:sz w:val="16"/>
          <w:szCs w:val="16"/>
        </w:rPr>
        <w:t>1</w:t>
      </w:r>
      <w:r>
        <w:rPr>
          <w:rFonts w:ascii="Consolas" w:hAnsi="Consolas" w:eastAsia="Consolas" w:cs="Consolas"/>
          <w:color w:val="000000"/>
          <w:sz w:val="16"/>
          <w:szCs w:val="16"/>
        </w:rPr>
        <w:t>) + </w:t>
      </w:r>
      <w:r>
        <w:rPr>
          <w:rFonts w:ascii="Consolas" w:hAnsi="Consolas" w:eastAsia="Consolas" w:cs="Consolas"/>
          <w:color w:val="A31515"/>
          <w:sz w:val="16"/>
          <w:szCs w:val="16"/>
        </w:rPr>
        <w:t>"_data_results_DirectMethod.csv"</w:t>
      </w:r>
    </w:p>
    <w:p w:rsidR="009A5F99" w:rsidRDefault="00000000" w14:paraId="723988DA"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df.to_csv(tempstr1, </w:t>
      </w:r>
      <w:r>
        <w:rPr>
          <w:rFonts w:ascii="Consolas" w:hAnsi="Consolas" w:eastAsia="Consolas" w:cs="Consolas"/>
          <w:color w:val="001080"/>
          <w:sz w:val="16"/>
          <w:szCs w:val="16"/>
        </w:rPr>
        <w:t>index</w:t>
      </w:r>
      <w:r>
        <w:rPr>
          <w:rFonts w:ascii="Consolas" w:hAnsi="Consolas" w:eastAsia="Consolas" w:cs="Consolas"/>
          <w:color w:val="000000"/>
          <w:sz w:val="16"/>
          <w:szCs w:val="16"/>
        </w:rPr>
        <w:t> = </w:t>
      </w:r>
      <w:r>
        <w:rPr>
          <w:rFonts w:ascii="Consolas" w:hAnsi="Consolas" w:eastAsia="Consolas" w:cs="Consolas"/>
          <w:color w:val="0000FF"/>
          <w:sz w:val="16"/>
          <w:szCs w:val="16"/>
        </w:rPr>
        <w:t>False</w:t>
      </w:r>
      <w:r>
        <w:rPr>
          <w:rFonts w:ascii="Consolas" w:hAnsi="Consolas" w:eastAsia="Consolas" w:cs="Consolas"/>
          <w:color w:val="000000"/>
          <w:sz w:val="16"/>
          <w:szCs w:val="16"/>
        </w:rPr>
        <w:t>, </w:t>
      </w:r>
      <w:r>
        <w:rPr>
          <w:rFonts w:ascii="Consolas" w:hAnsi="Consolas" w:eastAsia="Consolas" w:cs="Consolas"/>
          <w:color w:val="001080"/>
          <w:sz w:val="16"/>
          <w:szCs w:val="16"/>
        </w:rPr>
        <w:t>header</w:t>
      </w:r>
      <w:r>
        <w:rPr>
          <w:rFonts w:ascii="Consolas" w:hAnsi="Consolas" w:eastAsia="Consolas" w:cs="Consolas"/>
          <w:color w:val="000000"/>
          <w:sz w:val="16"/>
          <w:szCs w:val="16"/>
        </w:rPr>
        <w:t> = </w:t>
      </w:r>
      <w:r>
        <w:rPr>
          <w:rFonts w:ascii="Consolas" w:hAnsi="Consolas" w:eastAsia="Consolas" w:cs="Consolas"/>
          <w:color w:val="0000FF"/>
          <w:sz w:val="16"/>
          <w:szCs w:val="16"/>
        </w:rPr>
        <w:t>True</w:t>
      </w:r>
      <w:r>
        <w:rPr>
          <w:rFonts w:ascii="Consolas" w:hAnsi="Consolas" w:eastAsia="Consolas" w:cs="Consolas"/>
          <w:color w:val="000000"/>
          <w:sz w:val="16"/>
          <w:szCs w:val="16"/>
        </w:rPr>
        <w:t>)</w:t>
      </w:r>
    </w:p>
    <w:p w:rsidR="009A5F99" w:rsidRDefault="009A5F99" w14:paraId="244417D2"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63529A3F"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8000"/>
          <w:sz w:val="16"/>
          <w:szCs w:val="16"/>
        </w:rPr>
        <w:t># Deleting the generated unnecessary files</w:t>
      </w:r>
    </w:p>
    <w:p w:rsidR="009A5F99" w:rsidRDefault="00000000" w14:paraId="72F43D3F"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AF00DB"/>
          <w:sz w:val="16"/>
          <w:szCs w:val="16"/>
        </w:rPr>
        <w:t>if</w:t>
      </w:r>
      <w:r>
        <w:rPr>
          <w:rFonts w:ascii="Consolas" w:hAnsi="Consolas" w:eastAsia="Consolas" w:cs="Consolas"/>
          <w:color w:val="000000"/>
          <w:sz w:val="16"/>
          <w:szCs w:val="16"/>
        </w:rPr>
        <w:t> df[</w:t>
      </w:r>
      <w:r>
        <w:rPr>
          <w:rFonts w:ascii="Consolas" w:hAnsi="Consolas" w:eastAsia="Consolas" w:cs="Consolas"/>
          <w:color w:val="A31515"/>
          <w:sz w:val="16"/>
          <w:szCs w:val="16"/>
        </w:rPr>
        <w:t>'GPS_DATE'</w:t>
      </w:r>
      <w:r>
        <w:rPr>
          <w:rFonts w:ascii="Consolas" w:hAnsi="Consolas" w:eastAsia="Consolas" w:cs="Consolas"/>
          <w:color w:val="000000"/>
          <w:sz w:val="16"/>
          <w:szCs w:val="16"/>
        </w:rPr>
        <w:t>].notnull().all():           </w:t>
      </w:r>
    </w:p>
    <w:p w:rsidR="009A5F99" w:rsidRDefault="00000000" w14:paraId="1EDE9C57"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AF00DB"/>
          <w:sz w:val="16"/>
          <w:szCs w:val="16"/>
        </w:rPr>
        <w:t>for</w:t>
      </w:r>
      <w:r>
        <w:rPr>
          <w:rFonts w:ascii="Consolas" w:hAnsi="Consolas" w:eastAsia="Consolas" w:cs="Consolas"/>
          <w:color w:val="000000"/>
          <w:sz w:val="16"/>
          <w:szCs w:val="16"/>
        </w:rPr>
        <w:t> i </w:t>
      </w:r>
      <w:r>
        <w:rPr>
          <w:rFonts w:ascii="Consolas" w:hAnsi="Consolas" w:eastAsia="Consolas" w:cs="Consolas"/>
          <w:color w:val="AF00DB"/>
          <w:sz w:val="16"/>
          <w:szCs w:val="16"/>
        </w:rPr>
        <w:t>in</w:t>
      </w:r>
      <w:r>
        <w:rPr>
          <w:rFonts w:ascii="Consolas" w:hAnsi="Consolas" w:eastAsia="Consolas" w:cs="Consolas"/>
          <w:color w:val="000000"/>
          <w:sz w:val="16"/>
          <w:szCs w:val="16"/>
        </w:rPr>
        <w:t> </w:t>
      </w:r>
      <w:r>
        <w:rPr>
          <w:rFonts w:ascii="Consolas" w:hAnsi="Consolas" w:eastAsia="Consolas" w:cs="Consolas"/>
          <w:color w:val="795E26"/>
          <w:sz w:val="16"/>
          <w:szCs w:val="16"/>
        </w:rPr>
        <w:t>range</w:t>
      </w:r>
      <w:r>
        <w:rPr>
          <w:rFonts w:ascii="Consolas" w:hAnsi="Consolas" w:eastAsia="Consolas" w:cs="Consolas"/>
          <w:color w:val="000000"/>
          <w:sz w:val="16"/>
          <w:szCs w:val="16"/>
        </w:rPr>
        <w:t>(no_date):</w:t>
      </w:r>
    </w:p>
    <w:p w:rsidR="009A5F99" w:rsidRDefault="00000000" w14:paraId="5D207239"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tempstr = fileinput + </w:t>
      </w:r>
      <w:r>
        <w:rPr>
          <w:rFonts w:ascii="Consolas" w:hAnsi="Consolas" w:eastAsia="Consolas" w:cs="Consolas"/>
          <w:color w:val="A31515"/>
          <w:sz w:val="16"/>
          <w:szCs w:val="16"/>
        </w:rPr>
        <w:t>"_"</w:t>
      </w:r>
      <w:r>
        <w:rPr>
          <w:rFonts w:ascii="Consolas" w:hAnsi="Consolas" w:eastAsia="Consolas" w:cs="Consolas"/>
          <w:color w:val="000000"/>
          <w:sz w:val="16"/>
          <w:szCs w:val="16"/>
        </w:rPr>
        <w:t> + </w:t>
      </w:r>
      <w:r>
        <w:rPr>
          <w:rFonts w:ascii="Consolas" w:hAnsi="Consolas" w:eastAsia="Consolas" w:cs="Consolas"/>
          <w:color w:val="267F99"/>
          <w:sz w:val="16"/>
          <w:szCs w:val="16"/>
        </w:rPr>
        <w:t>str</w:t>
      </w:r>
      <w:r>
        <w:rPr>
          <w:rFonts w:ascii="Consolas" w:hAnsi="Consolas" w:eastAsia="Consolas" w:cs="Consolas"/>
          <w:color w:val="000000"/>
          <w:sz w:val="16"/>
          <w:szCs w:val="16"/>
        </w:rPr>
        <w:t>(i+</w:t>
      </w:r>
      <w:r>
        <w:rPr>
          <w:rFonts w:ascii="Consolas" w:hAnsi="Consolas" w:eastAsia="Consolas" w:cs="Consolas"/>
          <w:color w:val="098658"/>
          <w:sz w:val="16"/>
          <w:szCs w:val="16"/>
        </w:rPr>
        <w:t>1</w:t>
      </w:r>
      <w:r>
        <w:rPr>
          <w:rFonts w:ascii="Consolas" w:hAnsi="Consolas" w:eastAsia="Consolas" w:cs="Consolas"/>
          <w:color w:val="000000"/>
          <w:sz w:val="16"/>
          <w:szCs w:val="16"/>
        </w:rPr>
        <w:t>) + </w:t>
      </w:r>
      <w:r>
        <w:rPr>
          <w:rFonts w:ascii="Consolas" w:hAnsi="Consolas" w:eastAsia="Consolas" w:cs="Consolas"/>
          <w:color w:val="A31515"/>
          <w:sz w:val="16"/>
          <w:szCs w:val="16"/>
        </w:rPr>
        <w:t>".csv"</w:t>
      </w:r>
    </w:p>
    <w:p w:rsidR="009A5F99" w:rsidRDefault="00000000" w14:paraId="40CACC86"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os.remove(tempstr)</w:t>
      </w:r>
    </w:p>
    <w:p w:rsidR="009A5F99" w:rsidRDefault="009A5F99" w14:paraId="3F150606" w14:textId="77777777"/>
    <w:p w:rsidR="009A5F99" w:rsidRDefault="009A5F99" w14:paraId="2494E9C0" w14:textId="77777777"/>
    <w:p w:rsidR="009A5F99" w:rsidRDefault="009A5F99" w14:paraId="7FD82EDB" w14:textId="77777777"/>
    <w:p w:rsidR="009A5F99" w:rsidRDefault="009A5F99" w14:paraId="238A8C09" w14:textId="77777777"/>
    <w:p w:rsidR="009A5F99" w:rsidRDefault="009A5F99" w14:paraId="152AEE25" w14:textId="77777777"/>
    <w:p w:rsidR="009A5F99" w:rsidRDefault="009A5F99" w14:paraId="2AFEAFC0" w14:textId="77777777"/>
    <w:p w:rsidR="009A5F99" w:rsidRDefault="009A5F99" w14:paraId="07A915F8" w14:textId="77777777"/>
    <w:p w:rsidR="009A5F99" w:rsidRDefault="009A5F99" w14:paraId="7CBC8DED" w14:textId="77777777"/>
    <w:p w:rsidR="009A5F99" w:rsidRDefault="009A5F99" w14:paraId="689DBE32" w14:textId="77777777"/>
    <w:p w:rsidR="009A5F99" w:rsidRDefault="009A5F99" w14:paraId="0696832C" w14:textId="77777777"/>
    <w:p w:rsidR="009A5F99" w:rsidRDefault="009A5F99" w14:paraId="5732DDE3" w14:textId="77777777"/>
    <w:p w:rsidR="009A5F99" w:rsidRDefault="009A5F99" w14:paraId="5577426D" w14:textId="77777777"/>
    <w:p w:rsidR="009A5F99" w:rsidRDefault="009A5F99" w14:paraId="5B3C3E31" w14:textId="77777777"/>
    <w:p w:rsidR="009A5F99" w:rsidRDefault="009A5F99" w14:paraId="312ABB8A" w14:textId="77777777"/>
    <w:p w:rsidR="009A5F99" w:rsidRDefault="009A5F99" w14:paraId="4F695986" w14:textId="77777777"/>
    <w:p w:rsidR="009A5F99" w:rsidRDefault="009A5F99" w14:paraId="179C52F5" w14:textId="77777777"/>
    <w:p w:rsidR="009A5F99" w:rsidRDefault="00000000" w14:paraId="63273C58" w14:textId="77777777">
      <w:pPr>
        <w:pStyle w:val="Title"/>
        <w:jc w:val="left"/>
      </w:pPr>
      <w:bookmarkStart w:name="_3cqmetx" w:colFirst="0" w:colLast="0" w:id="1068"/>
      <w:bookmarkEnd w:id="1068"/>
      <w:r>
        <w:t xml:space="preserve">Appendix </w:t>
      </w:r>
      <w:del w:author="Parth Patel" w:date="2021-03-25T11:35:00Z" w:id="1069">
        <w:r>
          <w:delText>D</w:delText>
        </w:r>
      </w:del>
      <w:ins w:author="Parth Patel" w:date="2021-03-25T11:35:00Z" w:id="1070">
        <w:r>
          <w:t>E</w:t>
        </w:r>
      </w:ins>
      <w:r>
        <w:t xml:space="preserve">: Python Code (Neural </w:t>
      </w:r>
      <w:r>
        <w:t>Network Model Training)</w:t>
      </w:r>
    </w:p>
    <w:p w:rsidR="009A5F99" w:rsidRDefault="00000000" w14:paraId="7342F6C6"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FF"/>
          <w:sz w:val="16"/>
          <w:szCs w:val="16"/>
        </w:rPr>
        <w:t>import</w:t>
      </w:r>
      <w:r>
        <w:rPr>
          <w:rFonts w:ascii="Consolas" w:hAnsi="Consolas" w:eastAsia="Consolas" w:cs="Consolas"/>
          <w:color w:val="000000"/>
          <w:sz w:val="16"/>
          <w:szCs w:val="16"/>
        </w:rPr>
        <w:t> numpy </w:t>
      </w:r>
      <w:r>
        <w:rPr>
          <w:rFonts w:ascii="Consolas" w:hAnsi="Consolas" w:eastAsia="Consolas" w:cs="Consolas"/>
          <w:color w:val="0000FF"/>
          <w:sz w:val="16"/>
          <w:szCs w:val="16"/>
        </w:rPr>
        <w:t>as</w:t>
      </w:r>
      <w:r>
        <w:rPr>
          <w:rFonts w:ascii="Consolas" w:hAnsi="Consolas" w:eastAsia="Consolas" w:cs="Consolas"/>
          <w:color w:val="000000"/>
          <w:sz w:val="16"/>
          <w:szCs w:val="16"/>
        </w:rPr>
        <w:t> np</w:t>
      </w:r>
    </w:p>
    <w:p w:rsidR="009A5F99" w:rsidRDefault="00000000" w14:paraId="6B01FEF7"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FF"/>
          <w:sz w:val="16"/>
          <w:szCs w:val="16"/>
        </w:rPr>
        <w:t>import</w:t>
      </w:r>
      <w:r>
        <w:rPr>
          <w:rFonts w:ascii="Consolas" w:hAnsi="Consolas" w:eastAsia="Consolas" w:cs="Consolas"/>
          <w:color w:val="000000"/>
          <w:sz w:val="16"/>
          <w:szCs w:val="16"/>
        </w:rPr>
        <w:t> pandas </w:t>
      </w:r>
      <w:r>
        <w:rPr>
          <w:rFonts w:ascii="Consolas" w:hAnsi="Consolas" w:eastAsia="Consolas" w:cs="Consolas"/>
          <w:color w:val="0000FF"/>
          <w:sz w:val="16"/>
          <w:szCs w:val="16"/>
        </w:rPr>
        <w:t>as</w:t>
      </w:r>
      <w:r>
        <w:rPr>
          <w:rFonts w:ascii="Consolas" w:hAnsi="Consolas" w:eastAsia="Consolas" w:cs="Consolas"/>
          <w:color w:val="000000"/>
          <w:sz w:val="16"/>
          <w:szCs w:val="16"/>
        </w:rPr>
        <w:t> pd</w:t>
      </w:r>
    </w:p>
    <w:p w:rsidR="009A5F99" w:rsidRDefault="00000000" w14:paraId="469F3F71"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FF"/>
          <w:sz w:val="16"/>
          <w:szCs w:val="16"/>
        </w:rPr>
        <w:t>import</w:t>
      </w:r>
      <w:r>
        <w:rPr>
          <w:rFonts w:ascii="Consolas" w:hAnsi="Consolas" w:eastAsia="Consolas" w:cs="Consolas"/>
          <w:color w:val="000000"/>
          <w:sz w:val="16"/>
          <w:szCs w:val="16"/>
        </w:rPr>
        <w:t> tensorflow </w:t>
      </w:r>
      <w:r>
        <w:rPr>
          <w:rFonts w:ascii="Consolas" w:hAnsi="Consolas" w:eastAsia="Consolas" w:cs="Consolas"/>
          <w:color w:val="0000FF"/>
          <w:sz w:val="16"/>
          <w:szCs w:val="16"/>
        </w:rPr>
        <w:t>as</w:t>
      </w:r>
      <w:r>
        <w:rPr>
          <w:rFonts w:ascii="Consolas" w:hAnsi="Consolas" w:eastAsia="Consolas" w:cs="Consolas"/>
          <w:color w:val="000000"/>
          <w:sz w:val="16"/>
          <w:szCs w:val="16"/>
        </w:rPr>
        <w:t> tf</w:t>
      </w:r>
    </w:p>
    <w:p w:rsidR="009A5F99" w:rsidRDefault="00000000" w14:paraId="6651B9AD"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FF"/>
          <w:sz w:val="16"/>
          <w:szCs w:val="16"/>
        </w:rPr>
        <w:t>from</w:t>
      </w:r>
      <w:r>
        <w:rPr>
          <w:rFonts w:ascii="Consolas" w:hAnsi="Consolas" w:eastAsia="Consolas" w:cs="Consolas"/>
          <w:color w:val="000000"/>
          <w:sz w:val="16"/>
          <w:szCs w:val="16"/>
        </w:rPr>
        <w:t> tensorflow </w:t>
      </w:r>
      <w:r>
        <w:rPr>
          <w:rFonts w:ascii="Consolas" w:hAnsi="Consolas" w:eastAsia="Consolas" w:cs="Consolas"/>
          <w:color w:val="0000FF"/>
          <w:sz w:val="16"/>
          <w:szCs w:val="16"/>
        </w:rPr>
        <w:t>import</w:t>
      </w:r>
      <w:r>
        <w:rPr>
          <w:rFonts w:ascii="Consolas" w:hAnsi="Consolas" w:eastAsia="Consolas" w:cs="Consolas"/>
          <w:color w:val="000000"/>
          <w:sz w:val="16"/>
          <w:szCs w:val="16"/>
        </w:rPr>
        <w:t> keras</w:t>
      </w:r>
    </w:p>
    <w:p w:rsidR="009A5F99" w:rsidRDefault="00000000" w14:paraId="684D03B4"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FF"/>
          <w:sz w:val="16"/>
          <w:szCs w:val="16"/>
        </w:rPr>
        <w:t>from</w:t>
      </w:r>
      <w:r>
        <w:rPr>
          <w:rFonts w:ascii="Consolas" w:hAnsi="Consolas" w:eastAsia="Consolas" w:cs="Consolas"/>
          <w:color w:val="000000"/>
          <w:sz w:val="16"/>
          <w:szCs w:val="16"/>
        </w:rPr>
        <w:t> tensorflow.keras </w:t>
      </w:r>
      <w:r>
        <w:rPr>
          <w:rFonts w:ascii="Consolas" w:hAnsi="Consolas" w:eastAsia="Consolas" w:cs="Consolas"/>
          <w:color w:val="0000FF"/>
          <w:sz w:val="16"/>
          <w:szCs w:val="16"/>
        </w:rPr>
        <w:t>import</w:t>
      </w:r>
      <w:r>
        <w:rPr>
          <w:rFonts w:ascii="Consolas" w:hAnsi="Consolas" w:eastAsia="Consolas" w:cs="Consolas"/>
          <w:color w:val="000000"/>
          <w:sz w:val="16"/>
          <w:szCs w:val="16"/>
        </w:rPr>
        <w:t> layers</w:t>
      </w:r>
    </w:p>
    <w:p w:rsidR="009A5F99" w:rsidRDefault="00000000" w14:paraId="6D93F2C5"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FF"/>
          <w:sz w:val="16"/>
          <w:szCs w:val="16"/>
        </w:rPr>
        <w:t>from</w:t>
      </w:r>
      <w:r>
        <w:rPr>
          <w:rFonts w:ascii="Consolas" w:hAnsi="Consolas" w:eastAsia="Consolas" w:cs="Consolas"/>
          <w:color w:val="000000"/>
          <w:sz w:val="16"/>
          <w:szCs w:val="16"/>
        </w:rPr>
        <w:t> sklearn.preprocessing </w:t>
      </w:r>
      <w:r>
        <w:rPr>
          <w:rFonts w:ascii="Consolas" w:hAnsi="Consolas" w:eastAsia="Consolas" w:cs="Consolas"/>
          <w:color w:val="0000FF"/>
          <w:sz w:val="16"/>
          <w:szCs w:val="16"/>
        </w:rPr>
        <w:t>import</w:t>
      </w:r>
      <w:r>
        <w:rPr>
          <w:rFonts w:ascii="Consolas" w:hAnsi="Consolas" w:eastAsia="Consolas" w:cs="Consolas"/>
          <w:color w:val="000000"/>
          <w:sz w:val="16"/>
          <w:szCs w:val="16"/>
        </w:rPr>
        <w:t> MinMaxScaler</w:t>
      </w:r>
    </w:p>
    <w:p w:rsidR="009A5F99" w:rsidRDefault="00000000" w14:paraId="5FD55C5C"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FF"/>
          <w:sz w:val="16"/>
          <w:szCs w:val="16"/>
        </w:rPr>
        <w:t>from</w:t>
      </w:r>
      <w:r>
        <w:rPr>
          <w:rFonts w:ascii="Consolas" w:hAnsi="Consolas" w:eastAsia="Consolas" w:cs="Consolas"/>
          <w:color w:val="000000"/>
          <w:sz w:val="16"/>
          <w:szCs w:val="16"/>
        </w:rPr>
        <w:t> sklearn.model_selection </w:t>
      </w:r>
      <w:r>
        <w:rPr>
          <w:rFonts w:ascii="Consolas" w:hAnsi="Consolas" w:eastAsia="Consolas" w:cs="Consolas"/>
          <w:color w:val="0000FF"/>
          <w:sz w:val="16"/>
          <w:szCs w:val="16"/>
        </w:rPr>
        <w:t>import</w:t>
      </w:r>
      <w:r>
        <w:rPr>
          <w:rFonts w:ascii="Consolas" w:hAnsi="Consolas" w:eastAsia="Consolas" w:cs="Consolas"/>
          <w:color w:val="000000"/>
          <w:sz w:val="16"/>
          <w:szCs w:val="16"/>
        </w:rPr>
        <w:t> </w:t>
      </w:r>
      <w:r>
        <w:rPr>
          <w:rFonts w:ascii="Consolas" w:hAnsi="Consolas" w:eastAsia="Consolas" w:cs="Consolas"/>
          <w:color w:val="000000"/>
          <w:sz w:val="16"/>
          <w:szCs w:val="16"/>
        </w:rPr>
        <w:t>train_test_split</w:t>
      </w:r>
    </w:p>
    <w:p w:rsidR="009A5F99" w:rsidRDefault="009A5F99" w14:paraId="17452BBD"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53AB9DDE"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8000"/>
          <w:sz w:val="16"/>
          <w:szCs w:val="16"/>
        </w:rPr>
        <w:t># load data</w:t>
      </w:r>
    </w:p>
    <w:p w:rsidR="009A5F99" w:rsidRDefault="00000000" w14:paraId="79D42DEE"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raw_data = pd.read_csv(</w:t>
      </w:r>
      <w:r>
        <w:rPr>
          <w:rFonts w:ascii="Consolas" w:hAnsi="Consolas" w:eastAsia="Consolas" w:cs="Consolas"/>
          <w:color w:val="A31515"/>
          <w:sz w:val="16"/>
          <w:szCs w:val="16"/>
        </w:rPr>
        <w:t>'wed test NN training.csv'</w:t>
      </w:r>
      <w:r>
        <w:rPr>
          <w:rFonts w:ascii="Consolas" w:hAnsi="Consolas" w:eastAsia="Consolas" w:cs="Consolas"/>
          <w:color w:val="000000"/>
          <w:sz w:val="16"/>
          <w:szCs w:val="16"/>
        </w:rPr>
        <w:t>)</w:t>
      </w:r>
    </w:p>
    <w:p w:rsidR="009A5F99" w:rsidRDefault="009A5F99" w14:paraId="5BF2ECF5"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1179699E"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X=raw_data[[</w:t>
      </w:r>
      <w:r>
        <w:rPr>
          <w:rFonts w:ascii="Consolas" w:hAnsi="Consolas" w:eastAsia="Consolas" w:cs="Consolas"/>
          <w:color w:val="A31515"/>
          <w:sz w:val="16"/>
          <w:szCs w:val="16"/>
        </w:rPr>
        <w:t>'Actual Fuel Consumption (gm/min)'</w:t>
      </w:r>
      <w:r>
        <w:rPr>
          <w:rFonts w:ascii="Consolas" w:hAnsi="Consolas" w:eastAsia="Consolas" w:cs="Consolas"/>
          <w:color w:val="000000"/>
          <w:sz w:val="16"/>
          <w:szCs w:val="16"/>
        </w:rPr>
        <w:t>, </w:t>
      </w:r>
      <w:r>
        <w:rPr>
          <w:rFonts w:ascii="Consolas" w:hAnsi="Consolas" w:eastAsia="Consolas" w:cs="Consolas"/>
          <w:color w:val="A31515"/>
          <w:sz w:val="16"/>
          <w:szCs w:val="16"/>
        </w:rPr>
        <w:t>'LAMBDA'</w:t>
      </w:r>
      <w:r>
        <w:rPr>
          <w:rFonts w:ascii="Consolas" w:hAnsi="Consolas" w:eastAsia="Consolas" w:cs="Consolas"/>
          <w:color w:val="000000"/>
          <w:sz w:val="16"/>
          <w:szCs w:val="16"/>
        </w:rPr>
        <w:t>, </w:t>
      </w:r>
      <w:r>
        <w:rPr>
          <w:rFonts w:ascii="Consolas" w:hAnsi="Consolas" w:eastAsia="Consolas" w:cs="Consolas"/>
          <w:color w:val="A31515"/>
          <w:sz w:val="16"/>
          <w:szCs w:val="16"/>
        </w:rPr>
        <w:t>'MAF_FLOW'</w:t>
      </w:r>
      <w:r>
        <w:rPr>
          <w:rFonts w:ascii="Consolas" w:hAnsi="Consolas" w:eastAsia="Consolas" w:cs="Consolas"/>
          <w:color w:val="000000"/>
          <w:sz w:val="16"/>
          <w:szCs w:val="16"/>
        </w:rPr>
        <w:t>, </w:t>
      </w:r>
      <w:r>
        <w:rPr>
          <w:rFonts w:ascii="Consolas" w:hAnsi="Consolas" w:eastAsia="Consolas" w:cs="Consolas"/>
          <w:color w:val="A31515"/>
          <w:sz w:val="16"/>
          <w:szCs w:val="16"/>
        </w:rPr>
        <w:t>'RPM'</w:t>
      </w:r>
      <w:r>
        <w:rPr>
          <w:rFonts w:ascii="Consolas" w:hAnsi="Consolas" w:eastAsia="Consolas" w:cs="Consolas"/>
          <w:color w:val="000000"/>
          <w:sz w:val="16"/>
          <w:szCs w:val="16"/>
        </w:rPr>
        <w:t>]]   </w:t>
      </w:r>
      <w:r>
        <w:rPr>
          <w:rFonts w:ascii="Consolas" w:hAnsi="Consolas" w:eastAsia="Consolas" w:cs="Consolas"/>
          <w:color w:val="008000"/>
          <w:sz w:val="16"/>
          <w:szCs w:val="16"/>
        </w:rPr>
        <w:t>#change MAF_FLOW to INTAKE_MAP for speed/density model generation</w:t>
      </w:r>
    </w:p>
    <w:p w:rsidR="009A5F99" w:rsidRDefault="00000000" w14:paraId="79D59A7A"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y=raw_data[</w:t>
      </w:r>
      <w:r>
        <w:rPr>
          <w:rFonts w:ascii="Consolas" w:hAnsi="Consolas" w:eastAsia="Consolas" w:cs="Consolas"/>
          <w:color w:val="A31515"/>
          <w:sz w:val="16"/>
          <w:szCs w:val="16"/>
        </w:rPr>
        <w:t>'Actual Fuel Consumption (gm/min)'</w:t>
      </w:r>
      <w:r>
        <w:rPr>
          <w:rFonts w:ascii="Consolas" w:hAnsi="Consolas" w:eastAsia="Consolas" w:cs="Consolas"/>
          <w:color w:val="000000"/>
          <w:sz w:val="16"/>
          <w:szCs w:val="16"/>
        </w:rPr>
        <w:t>] </w:t>
      </w:r>
    </w:p>
    <w:p w:rsidR="009A5F99" w:rsidRDefault="009A5F99" w14:paraId="1294307C"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5A14C9C1"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X_train, X_test, y_train, y_test = train_test_split(X, y, test_size=</w:t>
      </w:r>
      <w:r>
        <w:rPr>
          <w:rFonts w:ascii="Consolas" w:hAnsi="Consolas" w:eastAsia="Consolas" w:cs="Consolas"/>
          <w:color w:val="098658"/>
          <w:sz w:val="16"/>
          <w:szCs w:val="16"/>
        </w:rPr>
        <w:t>0.3</w:t>
      </w:r>
      <w:r>
        <w:rPr>
          <w:rFonts w:ascii="Consolas" w:hAnsi="Consolas" w:eastAsia="Consolas" w:cs="Consolas"/>
          <w:color w:val="000000"/>
          <w:sz w:val="16"/>
          <w:szCs w:val="16"/>
        </w:rPr>
        <w:t>, random_state = </w:t>
      </w:r>
      <w:r>
        <w:rPr>
          <w:rFonts w:ascii="Consolas" w:hAnsi="Consolas" w:eastAsia="Consolas" w:cs="Consolas"/>
          <w:color w:val="098658"/>
          <w:sz w:val="16"/>
          <w:szCs w:val="16"/>
        </w:rPr>
        <w:t>5</w:t>
      </w:r>
      <w:r>
        <w:rPr>
          <w:rFonts w:ascii="Consolas" w:hAnsi="Consolas" w:eastAsia="Consolas" w:cs="Consolas"/>
          <w:color w:val="000000"/>
          <w:sz w:val="16"/>
          <w:szCs w:val="16"/>
        </w:rPr>
        <w:t>) </w:t>
      </w:r>
      <w:r>
        <w:rPr>
          <w:rFonts w:ascii="Consolas" w:hAnsi="Consolas" w:eastAsia="Consolas" w:cs="Consolas"/>
          <w:color w:val="008000"/>
          <w:sz w:val="16"/>
          <w:szCs w:val="16"/>
        </w:rPr>
        <w:t># 70% training and 30% test</w:t>
      </w:r>
    </w:p>
    <w:p w:rsidR="009A5F99" w:rsidRDefault="009A5F99" w14:paraId="6A8CE09B"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39917EF0"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8000"/>
          <w:sz w:val="16"/>
          <w:szCs w:val="16"/>
        </w:rPr>
        <w:t># scale values to 0 t</w:t>
      </w:r>
      <w:r>
        <w:rPr>
          <w:rFonts w:ascii="Consolas" w:hAnsi="Consolas" w:eastAsia="Consolas" w:cs="Consolas"/>
          <w:color w:val="008000"/>
          <w:sz w:val="16"/>
          <w:szCs w:val="16"/>
        </w:rPr>
        <w:t>o 1 for the ANN to work well</w:t>
      </w:r>
    </w:p>
    <w:p w:rsidR="009A5F99" w:rsidRDefault="00000000" w14:paraId="1DBF94DB"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s = MinMaxScaler(feature_range=(</w:t>
      </w:r>
      <w:r>
        <w:rPr>
          <w:rFonts w:ascii="Consolas" w:hAnsi="Consolas" w:eastAsia="Consolas" w:cs="Consolas"/>
          <w:color w:val="098658"/>
          <w:sz w:val="16"/>
          <w:szCs w:val="16"/>
        </w:rPr>
        <w:t>0</w:t>
      </w:r>
      <w:r>
        <w:rPr>
          <w:rFonts w:ascii="Consolas" w:hAnsi="Consolas" w:eastAsia="Consolas" w:cs="Consolas"/>
          <w:color w:val="000000"/>
          <w:sz w:val="16"/>
          <w:szCs w:val="16"/>
        </w:rPr>
        <w:t>,</w:t>
      </w:r>
      <w:r>
        <w:rPr>
          <w:rFonts w:ascii="Consolas" w:hAnsi="Consolas" w:eastAsia="Consolas" w:cs="Consolas"/>
          <w:color w:val="098658"/>
          <w:sz w:val="16"/>
          <w:szCs w:val="16"/>
        </w:rPr>
        <w:t>1</w:t>
      </w:r>
      <w:r>
        <w:rPr>
          <w:rFonts w:ascii="Consolas" w:hAnsi="Consolas" w:eastAsia="Consolas" w:cs="Consolas"/>
          <w:color w:val="000000"/>
          <w:sz w:val="16"/>
          <w:szCs w:val="16"/>
        </w:rPr>
        <w:t>))</w:t>
      </w:r>
    </w:p>
    <w:p w:rsidR="009A5F99" w:rsidRDefault="009A5F99" w14:paraId="59BE5CF7"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77014D8A"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8000"/>
          <w:sz w:val="16"/>
          <w:szCs w:val="16"/>
        </w:rPr>
        <w:t># scale training and test data</w:t>
      </w:r>
    </w:p>
    <w:p w:rsidR="009A5F99" w:rsidRDefault="00000000" w14:paraId="080890DC"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train_features = s.fit_transform(X_train)</w:t>
      </w:r>
    </w:p>
    <w:p w:rsidR="009A5F99" w:rsidRDefault="00000000" w14:paraId="4BAA06C9"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print(</w:t>
      </w:r>
      <w:r>
        <w:rPr>
          <w:rFonts w:ascii="Consolas" w:hAnsi="Consolas" w:eastAsia="Consolas" w:cs="Consolas"/>
          <w:color w:val="A31515"/>
          <w:sz w:val="16"/>
          <w:szCs w:val="16"/>
        </w:rPr>
        <w:t>'Scalar multipliers'</w:t>
      </w:r>
      <w:r>
        <w:rPr>
          <w:rFonts w:ascii="Consolas" w:hAnsi="Consolas" w:eastAsia="Consolas" w:cs="Consolas"/>
          <w:color w:val="000000"/>
          <w:sz w:val="16"/>
          <w:szCs w:val="16"/>
        </w:rPr>
        <w:t>)</w:t>
      </w:r>
    </w:p>
    <w:p w:rsidR="009A5F99" w:rsidRDefault="00000000" w14:paraId="54D33611"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print(s.scale_)</w:t>
      </w:r>
    </w:p>
    <w:p w:rsidR="009A5F99" w:rsidRDefault="00000000" w14:paraId="45CE1D57"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print(</w:t>
      </w:r>
      <w:r>
        <w:rPr>
          <w:rFonts w:ascii="Consolas" w:hAnsi="Consolas" w:eastAsia="Consolas" w:cs="Consolas"/>
          <w:color w:val="A31515"/>
          <w:sz w:val="16"/>
          <w:szCs w:val="16"/>
        </w:rPr>
        <w:t>'Scalar minimum'</w:t>
      </w:r>
      <w:r>
        <w:rPr>
          <w:rFonts w:ascii="Consolas" w:hAnsi="Consolas" w:eastAsia="Consolas" w:cs="Consolas"/>
          <w:color w:val="000000"/>
          <w:sz w:val="16"/>
          <w:szCs w:val="16"/>
        </w:rPr>
        <w:t>)</w:t>
      </w:r>
    </w:p>
    <w:p w:rsidR="009A5F99" w:rsidRDefault="00000000" w14:paraId="0F48736B"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print(s.min_)</w:t>
      </w:r>
    </w:p>
    <w:p w:rsidR="009A5F99" w:rsidRDefault="009A5F99" w14:paraId="6980770E"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00645438"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8000"/>
          <w:sz w:val="16"/>
          <w:szCs w:val="16"/>
        </w:rPr>
        <w:t># reshaping 1D array</w:t>
      </w:r>
    </w:p>
    <w:p w:rsidR="009A5F99" w:rsidRDefault="00000000" w14:paraId="23FF8CB0"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x1 = y_train.values.reshape(-</w:t>
      </w:r>
      <w:r>
        <w:rPr>
          <w:rFonts w:ascii="Consolas" w:hAnsi="Consolas" w:eastAsia="Consolas" w:cs="Consolas"/>
          <w:color w:val="098658"/>
          <w:sz w:val="16"/>
          <w:szCs w:val="16"/>
        </w:rPr>
        <w:t>1</w:t>
      </w:r>
      <w:r>
        <w:rPr>
          <w:rFonts w:ascii="Consolas" w:hAnsi="Consolas" w:eastAsia="Consolas" w:cs="Consolas"/>
          <w:color w:val="000000"/>
          <w:sz w:val="16"/>
          <w:szCs w:val="16"/>
        </w:rPr>
        <w:t>, </w:t>
      </w:r>
      <w:r>
        <w:rPr>
          <w:rFonts w:ascii="Consolas" w:hAnsi="Consolas" w:eastAsia="Consolas" w:cs="Consolas"/>
          <w:color w:val="098658"/>
          <w:sz w:val="16"/>
          <w:szCs w:val="16"/>
        </w:rPr>
        <w:t>1</w:t>
      </w:r>
      <w:r>
        <w:rPr>
          <w:rFonts w:ascii="Consolas" w:hAnsi="Consolas" w:eastAsia="Consolas" w:cs="Consolas"/>
          <w:color w:val="000000"/>
          <w:sz w:val="16"/>
          <w:szCs w:val="16"/>
        </w:rPr>
        <w:t>)</w:t>
      </w:r>
    </w:p>
    <w:p w:rsidR="009A5F99" w:rsidRDefault="00000000" w14:paraId="1DC4F317"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train_labels = s.fit_transform(x1)</w:t>
      </w:r>
    </w:p>
    <w:p w:rsidR="009A5F99" w:rsidRDefault="009A5F99" w14:paraId="27AE6F3B"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69EDF4E9"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8000"/>
          <w:sz w:val="16"/>
          <w:szCs w:val="16"/>
        </w:rPr>
        <w:t># print scaling adjustments</w:t>
      </w:r>
    </w:p>
    <w:p w:rsidR="009A5F99" w:rsidRDefault="00000000" w14:paraId="68D97D9C"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print(</w:t>
      </w:r>
      <w:r>
        <w:rPr>
          <w:rFonts w:ascii="Consolas" w:hAnsi="Consolas" w:eastAsia="Consolas" w:cs="Consolas"/>
          <w:color w:val="A31515"/>
          <w:sz w:val="16"/>
          <w:szCs w:val="16"/>
        </w:rPr>
        <w:t>'Scalar multipliers'</w:t>
      </w:r>
      <w:r>
        <w:rPr>
          <w:rFonts w:ascii="Consolas" w:hAnsi="Consolas" w:eastAsia="Consolas" w:cs="Consolas"/>
          <w:color w:val="000000"/>
          <w:sz w:val="16"/>
          <w:szCs w:val="16"/>
        </w:rPr>
        <w:t>)</w:t>
      </w:r>
    </w:p>
    <w:p w:rsidR="009A5F99" w:rsidRDefault="00000000" w14:paraId="7AB4CA3F"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print(s.scale_)</w:t>
      </w:r>
    </w:p>
    <w:p w:rsidR="009A5F99" w:rsidRDefault="00000000" w14:paraId="04BFC767"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print(</w:t>
      </w:r>
      <w:r>
        <w:rPr>
          <w:rFonts w:ascii="Consolas" w:hAnsi="Consolas" w:eastAsia="Consolas" w:cs="Consolas"/>
          <w:color w:val="A31515"/>
          <w:sz w:val="16"/>
          <w:szCs w:val="16"/>
        </w:rPr>
        <w:t>'Scalar minimum'</w:t>
      </w:r>
      <w:r>
        <w:rPr>
          <w:rFonts w:ascii="Consolas" w:hAnsi="Consolas" w:eastAsia="Consolas" w:cs="Consolas"/>
          <w:color w:val="000000"/>
          <w:sz w:val="16"/>
          <w:szCs w:val="16"/>
        </w:rPr>
        <w:t>)</w:t>
      </w:r>
    </w:p>
    <w:p w:rsidR="009A5F99" w:rsidRDefault="00000000" w14:paraId="4C517F47"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print(s.min_)</w:t>
      </w:r>
    </w:p>
    <w:p w:rsidR="009A5F99" w:rsidRDefault="00000000" w14:paraId="6D8C9DDB"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train_features = np.array(train_features)</w:t>
      </w:r>
    </w:p>
    <w:p w:rsidR="009A5F99" w:rsidRDefault="009A5F99" w14:paraId="4690DD4F"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3E86F831"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8000"/>
          <w:sz w:val="16"/>
          <w:szCs w:val="16"/>
        </w:rPr>
        <w:t># </w:t>
      </w:r>
      <w:r>
        <w:rPr>
          <w:rFonts w:ascii="Consolas" w:hAnsi="Consolas" w:eastAsia="Consolas" w:cs="Consolas"/>
          <w:color w:val="008000"/>
          <w:sz w:val="16"/>
          <w:szCs w:val="16"/>
        </w:rPr>
        <w:t>generate model</w:t>
      </w:r>
    </w:p>
    <w:p w:rsidR="009A5F99" w:rsidRDefault="00000000" w14:paraId="5AEC3722"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model = tf.keras.Sequential([</w:t>
      </w:r>
    </w:p>
    <w:p w:rsidR="009A5F99" w:rsidRDefault="00000000" w14:paraId="330BEA32"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layers.Dense(</w:t>
      </w:r>
      <w:r>
        <w:rPr>
          <w:rFonts w:ascii="Consolas" w:hAnsi="Consolas" w:eastAsia="Consolas" w:cs="Consolas"/>
          <w:color w:val="098658"/>
          <w:sz w:val="16"/>
          <w:szCs w:val="16"/>
        </w:rPr>
        <w:t>4</w:t>
      </w:r>
      <w:r>
        <w:rPr>
          <w:rFonts w:ascii="Consolas" w:hAnsi="Consolas" w:eastAsia="Consolas" w:cs="Consolas"/>
          <w:color w:val="000000"/>
          <w:sz w:val="16"/>
          <w:szCs w:val="16"/>
        </w:rPr>
        <w:t>, input_dim = </w:t>
      </w:r>
      <w:r>
        <w:rPr>
          <w:rFonts w:ascii="Consolas" w:hAnsi="Consolas" w:eastAsia="Consolas" w:cs="Consolas"/>
          <w:color w:val="098658"/>
          <w:sz w:val="16"/>
          <w:szCs w:val="16"/>
        </w:rPr>
        <w:t>4</w:t>
      </w:r>
      <w:r>
        <w:rPr>
          <w:rFonts w:ascii="Consolas" w:hAnsi="Consolas" w:eastAsia="Consolas" w:cs="Consolas"/>
          <w:color w:val="000000"/>
          <w:sz w:val="16"/>
          <w:szCs w:val="16"/>
        </w:rPr>
        <w:t>, activation = </w:t>
      </w:r>
      <w:r>
        <w:rPr>
          <w:rFonts w:ascii="Consolas" w:hAnsi="Consolas" w:eastAsia="Consolas" w:cs="Consolas"/>
          <w:color w:val="A31515"/>
          <w:sz w:val="16"/>
          <w:szCs w:val="16"/>
        </w:rPr>
        <w:t>'relu'</w:t>
      </w:r>
      <w:r>
        <w:rPr>
          <w:rFonts w:ascii="Consolas" w:hAnsi="Consolas" w:eastAsia="Consolas" w:cs="Consolas"/>
          <w:color w:val="000000"/>
          <w:sz w:val="16"/>
          <w:szCs w:val="16"/>
        </w:rPr>
        <w:t>),</w:t>
      </w:r>
    </w:p>
    <w:p w:rsidR="009A5F99" w:rsidRDefault="00000000" w14:paraId="6B2447A5"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008000"/>
          <w:sz w:val="16"/>
          <w:szCs w:val="16"/>
        </w:rPr>
        <w:t>#layers.Dense(64, activation = 'relu'),</w:t>
      </w:r>
    </w:p>
    <w:p w:rsidR="009A5F99" w:rsidRDefault="00000000" w14:paraId="69DD69B8"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008000"/>
          <w:sz w:val="16"/>
          <w:szCs w:val="16"/>
        </w:rPr>
        <w:t>#layers.Dense(8, activation = 'relu'),</w:t>
      </w:r>
    </w:p>
    <w:p w:rsidR="009A5F99" w:rsidRDefault="00000000" w14:paraId="6E2D9D85"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008000"/>
          <w:sz w:val="16"/>
          <w:szCs w:val="16"/>
        </w:rPr>
        <w:t>#layers.Dense(12, activation = 'relu'),</w:t>
      </w:r>
    </w:p>
    <w:p w:rsidR="009A5F99" w:rsidRDefault="00000000" w14:paraId="6700E3CF"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008000"/>
          <w:sz w:val="16"/>
          <w:szCs w:val="16"/>
        </w:rPr>
        <w:t>#layers.Dense(128, activation</w:t>
      </w:r>
      <w:r>
        <w:rPr>
          <w:rFonts w:ascii="Consolas" w:hAnsi="Consolas" w:eastAsia="Consolas" w:cs="Consolas"/>
          <w:color w:val="008000"/>
          <w:sz w:val="16"/>
          <w:szCs w:val="16"/>
        </w:rPr>
        <w:t> = 'relu'),</w:t>
      </w:r>
    </w:p>
    <w:p w:rsidR="009A5F99" w:rsidRDefault="00000000" w14:paraId="28307D01"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008000"/>
          <w:sz w:val="16"/>
          <w:szCs w:val="16"/>
        </w:rPr>
        <w:t>#layers.Dense(10, activation = 'relu'),</w:t>
      </w:r>
    </w:p>
    <w:p w:rsidR="009A5F99" w:rsidRDefault="00000000" w14:paraId="67384C0E"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layers.Dense(</w:t>
      </w:r>
      <w:r>
        <w:rPr>
          <w:rFonts w:ascii="Consolas" w:hAnsi="Consolas" w:eastAsia="Consolas" w:cs="Consolas"/>
          <w:color w:val="098658"/>
          <w:sz w:val="16"/>
          <w:szCs w:val="16"/>
        </w:rPr>
        <w:t>10</w:t>
      </w:r>
      <w:r>
        <w:rPr>
          <w:rFonts w:ascii="Consolas" w:hAnsi="Consolas" w:eastAsia="Consolas" w:cs="Consolas"/>
          <w:color w:val="000000"/>
          <w:sz w:val="16"/>
          <w:szCs w:val="16"/>
        </w:rPr>
        <w:t>, activation = </w:t>
      </w:r>
      <w:r>
        <w:rPr>
          <w:rFonts w:ascii="Consolas" w:hAnsi="Consolas" w:eastAsia="Consolas" w:cs="Consolas"/>
          <w:color w:val="A31515"/>
          <w:sz w:val="16"/>
          <w:szCs w:val="16"/>
        </w:rPr>
        <w:t>'relu'</w:t>
      </w:r>
      <w:r>
        <w:rPr>
          <w:rFonts w:ascii="Consolas" w:hAnsi="Consolas" w:eastAsia="Consolas" w:cs="Consolas"/>
          <w:color w:val="000000"/>
          <w:sz w:val="16"/>
          <w:szCs w:val="16"/>
        </w:rPr>
        <w:t>),</w:t>
      </w:r>
    </w:p>
    <w:p w:rsidR="009A5F99" w:rsidRDefault="00000000" w14:paraId="75CA93DE"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layers.Dense(</w:t>
      </w:r>
      <w:r>
        <w:rPr>
          <w:rFonts w:ascii="Consolas" w:hAnsi="Consolas" w:eastAsia="Consolas" w:cs="Consolas"/>
          <w:color w:val="098658"/>
          <w:sz w:val="16"/>
          <w:szCs w:val="16"/>
        </w:rPr>
        <w:t>10</w:t>
      </w:r>
      <w:r>
        <w:rPr>
          <w:rFonts w:ascii="Consolas" w:hAnsi="Consolas" w:eastAsia="Consolas" w:cs="Consolas"/>
          <w:color w:val="000000"/>
          <w:sz w:val="16"/>
          <w:szCs w:val="16"/>
        </w:rPr>
        <w:t>, activation = </w:t>
      </w:r>
      <w:r>
        <w:rPr>
          <w:rFonts w:ascii="Consolas" w:hAnsi="Consolas" w:eastAsia="Consolas" w:cs="Consolas"/>
          <w:color w:val="A31515"/>
          <w:sz w:val="16"/>
          <w:szCs w:val="16"/>
        </w:rPr>
        <w:t>'relu'</w:t>
      </w:r>
      <w:r>
        <w:rPr>
          <w:rFonts w:ascii="Consolas" w:hAnsi="Consolas" w:eastAsia="Consolas" w:cs="Consolas"/>
          <w:color w:val="000000"/>
          <w:sz w:val="16"/>
          <w:szCs w:val="16"/>
        </w:rPr>
        <w:t>),</w:t>
      </w:r>
    </w:p>
    <w:p w:rsidR="009A5F99" w:rsidRDefault="00000000" w14:paraId="7797A33B"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layers.Dense(</w:t>
      </w:r>
      <w:r>
        <w:rPr>
          <w:rFonts w:ascii="Consolas" w:hAnsi="Consolas" w:eastAsia="Consolas" w:cs="Consolas"/>
          <w:color w:val="098658"/>
          <w:sz w:val="16"/>
          <w:szCs w:val="16"/>
        </w:rPr>
        <w:t>10</w:t>
      </w:r>
      <w:r>
        <w:rPr>
          <w:rFonts w:ascii="Consolas" w:hAnsi="Consolas" w:eastAsia="Consolas" w:cs="Consolas"/>
          <w:color w:val="000000"/>
          <w:sz w:val="16"/>
          <w:szCs w:val="16"/>
        </w:rPr>
        <w:t>, activation = </w:t>
      </w:r>
      <w:r>
        <w:rPr>
          <w:rFonts w:ascii="Consolas" w:hAnsi="Consolas" w:eastAsia="Consolas" w:cs="Consolas"/>
          <w:color w:val="A31515"/>
          <w:sz w:val="16"/>
          <w:szCs w:val="16"/>
        </w:rPr>
        <w:t>'relu'</w:t>
      </w:r>
      <w:r>
        <w:rPr>
          <w:rFonts w:ascii="Consolas" w:hAnsi="Consolas" w:eastAsia="Consolas" w:cs="Consolas"/>
          <w:color w:val="000000"/>
          <w:sz w:val="16"/>
          <w:szCs w:val="16"/>
        </w:rPr>
        <w:t>),</w:t>
      </w:r>
    </w:p>
    <w:p w:rsidR="009A5F99" w:rsidRDefault="00000000" w14:paraId="0F5E0ABE"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008000"/>
          <w:sz w:val="16"/>
          <w:szCs w:val="16"/>
        </w:rPr>
        <w:t>#layers.Dense(5, activation = 'relu'),</w:t>
      </w:r>
    </w:p>
    <w:p w:rsidR="009A5F99" w:rsidRDefault="00000000" w14:paraId="25CEDBB0"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layers.Dense(</w:t>
      </w:r>
      <w:r>
        <w:rPr>
          <w:rFonts w:ascii="Consolas" w:hAnsi="Consolas" w:eastAsia="Consolas" w:cs="Consolas"/>
          <w:color w:val="098658"/>
          <w:sz w:val="16"/>
          <w:szCs w:val="16"/>
        </w:rPr>
        <w:t>1</w:t>
      </w:r>
      <w:r>
        <w:rPr>
          <w:rFonts w:ascii="Consolas" w:hAnsi="Consolas" w:eastAsia="Consolas" w:cs="Consolas"/>
          <w:color w:val="000000"/>
          <w:sz w:val="16"/>
          <w:szCs w:val="16"/>
        </w:rPr>
        <w:t>, activation = </w:t>
      </w:r>
      <w:r>
        <w:rPr>
          <w:rFonts w:ascii="Consolas" w:hAnsi="Consolas" w:eastAsia="Consolas" w:cs="Consolas"/>
          <w:color w:val="A31515"/>
          <w:sz w:val="16"/>
          <w:szCs w:val="16"/>
        </w:rPr>
        <w:t>'relu'</w:t>
      </w:r>
      <w:r>
        <w:rPr>
          <w:rFonts w:ascii="Consolas" w:hAnsi="Consolas" w:eastAsia="Consolas" w:cs="Consolas"/>
          <w:color w:val="000000"/>
          <w:sz w:val="16"/>
          <w:szCs w:val="16"/>
        </w:rPr>
        <w:t>)</w:t>
      </w:r>
    </w:p>
    <w:p w:rsidR="009A5F99" w:rsidRDefault="00000000" w14:paraId="0BCEBF6A"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w:t>
      </w:r>
    </w:p>
    <w:p w:rsidR="009A5F99" w:rsidRDefault="009A5F99" w14:paraId="1591FC22"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1C8267CA"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model.compile(loss=</w:t>
      </w:r>
      <w:r>
        <w:rPr>
          <w:rFonts w:ascii="Consolas" w:hAnsi="Consolas" w:eastAsia="Consolas" w:cs="Consolas"/>
          <w:color w:val="A31515"/>
          <w:sz w:val="16"/>
          <w:szCs w:val="16"/>
        </w:rPr>
        <w:t>"mean_squared_error"</w:t>
      </w:r>
      <w:r>
        <w:rPr>
          <w:rFonts w:ascii="Consolas" w:hAnsi="Consolas" w:eastAsia="Consolas" w:cs="Consolas"/>
          <w:color w:val="000000"/>
          <w:sz w:val="16"/>
          <w:szCs w:val="16"/>
        </w:rPr>
        <w:t>, optimizer=</w:t>
      </w:r>
      <w:r>
        <w:rPr>
          <w:rFonts w:ascii="Consolas" w:hAnsi="Consolas" w:eastAsia="Consolas" w:cs="Consolas"/>
          <w:color w:val="A31515"/>
          <w:sz w:val="16"/>
          <w:szCs w:val="16"/>
        </w:rPr>
        <w:t>"adam"</w:t>
      </w:r>
      <w:r>
        <w:rPr>
          <w:rFonts w:ascii="Consolas" w:hAnsi="Consolas" w:eastAsia="Consolas" w:cs="Consolas"/>
          <w:color w:val="000000"/>
          <w:sz w:val="16"/>
          <w:szCs w:val="16"/>
        </w:rPr>
        <w:t>)</w:t>
      </w:r>
    </w:p>
    <w:p w:rsidR="009A5F99" w:rsidRDefault="009A5F99" w14:paraId="51D47624"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5EC52109"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model.fit(train_features, train_labels, epochs=</w:t>
      </w:r>
      <w:r>
        <w:rPr>
          <w:rFonts w:ascii="Consolas" w:hAnsi="Consolas" w:eastAsia="Consolas" w:cs="Consolas"/>
          <w:color w:val="098658"/>
          <w:sz w:val="16"/>
          <w:szCs w:val="16"/>
        </w:rPr>
        <w:t>100</w:t>
      </w:r>
      <w:r>
        <w:rPr>
          <w:rFonts w:ascii="Consolas" w:hAnsi="Consolas" w:eastAsia="Consolas" w:cs="Consolas"/>
          <w:color w:val="000000"/>
          <w:sz w:val="16"/>
          <w:szCs w:val="16"/>
        </w:rPr>
        <w:t>, verbose = </w:t>
      </w:r>
      <w:r>
        <w:rPr>
          <w:rFonts w:ascii="Consolas" w:hAnsi="Consolas" w:eastAsia="Consolas" w:cs="Consolas"/>
          <w:color w:val="098658"/>
          <w:sz w:val="16"/>
          <w:szCs w:val="16"/>
        </w:rPr>
        <w:t>2</w:t>
      </w:r>
      <w:r>
        <w:rPr>
          <w:rFonts w:ascii="Consolas" w:hAnsi="Consolas" w:eastAsia="Consolas" w:cs="Consolas"/>
          <w:color w:val="000000"/>
          <w:sz w:val="16"/>
          <w:szCs w:val="16"/>
        </w:rPr>
        <w:t>)</w:t>
      </w:r>
    </w:p>
    <w:p w:rsidR="009A5F99" w:rsidRDefault="00000000" w14:paraId="4B914DEE"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model.summary()</w:t>
      </w:r>
    </w:p>
    <w:p w:rsidR="009A5F99" w:rsidRDefault="009A5F99" w14:paraId="20678060"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3DB49F58"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8000"/>
          <w:sz w:val="16"/>
          <w:szCs w:val="16"/>
        </w:rPr>
        <w:t># Save the model to hard drive</w:t>
      </w:r>
    </w:p>
    <w:p w:rsidR="009A5F99" w:rsidRDefault="00000000" w14:paraId="5551BCD9"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lastRenderedPageBreak/>
        <w:t>model.save(</w:t>
      </w:r>
      <w:r>
        <w:rPr>
          <w:rFonts w:ascii="Consolas" w:hAnsi="Consolas" w:eastAsia="Consolas" w:cs="Consolas"/>
          <w:color w:val="A31515"/>
          <w:sz w:val="16"/>
          <w:szCs w:val="16"/>
        </w:rPr>
        <w:t>"my_NN_model_pure"</w:t>
      </w:r>
      <w:r>
        <w:rPr>
          <w:rFonts w:ascii="Consolas" w:hAnsi="Consolas" w:eastAsia="Consolas" w:cs="Consolas"/>
          <w:color w:val="000000"/>
          <w:sz w:val="16"/>
          <w:szCs w:val="16"/>
        </w:rPr>
        <w:t>)</w:t>
      </w:r>
    </w:p>
    <w:p w:rsidR="009A5F99" w:rsidRDefault="009A5F99" w14:paraId="3BC6AE6B"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501E13B0"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8000"/>
          <w:sz w:val="16"/>
          <w:szCs w:val="16"/>
        </w:rPr>
        <w:t># evaluate model</w:t>
      </w:r>
    </w:p>
    <w:p w:rsidR="009A5F99" w:rsidRDefault="00000000" w14:paraId="2CE63875"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8000"/>
          <w:sz w:val="16"/>
          <w:szCs w:val="16"/>
        </w:rPr>
        <w:t>#test_dff = pd.read_csv("test_data.csv")</w:t>
      </w:r>
    </w:p>
    <w:p w:rsidR="009A5F99" w:rsidRDefault="009A5F99" w14:paraId="17109B1A"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731AE991"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test_labels = y_test</w:t>
      </w:r>
    </w:p>
    <w:p w:rsidR="009A5F99" w:rsidRDefault="00000000" w14:paraId="6A7F578F"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test_features = np.array(X_test)</w:t>
      </w:r>
    </w:p>
    <w:p w:rsidR="009A5F99" w:rsidRDefault="009A5F99" w14:paraId="324EFAC4"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1AF707AC"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mse = model.evaluate(test_features, test_labels, verbose=</w:t>
      </w:r>
      <w:r>
        <w:rPr>
          <w:rFonts w:ascii="Consolas" w:hAnsi="Consolas" w:eastAsia="Consolas" w:cs="Consolas"/>
          <w:color w:val="098658"/>
          <w:sz w:val="16"/>
          <w:szCs w:val="16"/>
        </w:rPr>
        <w:t>1</w:t>
      </w:r>
      <w:r>
        <w:rPr>
          <w:rFonts w:ascii="Consolas" w:hAnsi="Consolas" w:eastAsia="Consolas" w:cs="Consolas"/>
          <w:color w:val="000000"/>
          <w:sz w:val="16"/>
          <w:szCs w:val="16"/>
        </w:rPr>
        <w:t>)</w:t>
      </w:r>
    </w:p>
    <w:p w:rsidR="009A5F99" w:rsidRDefault="00000000" w14:paraId="11EE1C7E"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print(</w:t>
      </w:r>
      <w:r>
        <w:rPr>
          <w:rFonts w:ascii="Consolas" w:hAnsi="Consolas" w:eastAsia="Consolas" w:cs="Consolas"/>
          <w:color w:val="A31515"/>
          <w:sz w:val="16"/>
          <w:szCs w:val="16"/>
        </w:rPr>
        <w:t>'Mean Squared Error: '</w:t>
      </w:r>
      <w:r>
        <w:rPr>
          <w:rFonts w:ascii="Consolas" w:hAnsi="Consolas" w:eastAsia="Consolas" w:cs="Consolas"/>
          <w:color w:val="000000"/>
          <w:sz w:val="16"/>
          <w:szCs w:val="16"/>
        </w:rPr>
        <w:t>, mse)</w:t>
      </w:r>
    </w:p>
    <w:p w:rsidR="009A5F99" w:rsidRDefault="009A5F99" w14:paraId="76C7BA6D" w14:textId="77777777">
      <w:pPr>
        <w:shd w:val="clear" w:color="auto" w:fill="FFFFFF"/>
        <w:spacing w:line="240" w:lineRule="auto"/>
        <w:jc w:val="left"/>
        <w:rPr>
          <w:rFonts w:ascii="Consolas" w:hAnsi="Consolas" w:eastAsia="Consolas" w:cs="Consolas"/>
          <w:color w:val="000000"/>
          <w:sz w:val="16"/>
          <w:szCs w:val="16"/>
        </w:rPr>
      </w:pPr>
    </w:p>
    <w:p w:rsidR="009A5F99" w:rsidRDefault="009A5F99" w14:paraId="6747F1B0" w14:textId="77777777">
      <w:pPr>
        <w:shd w:val="clear" w:color="auto" w:fill="FFFFFF"/>
        <w:spacing w:line="240" w:lineRule="auto"/>
        <w:jc w:val="left"/>
        <w:rPr>
          <w:rFonts w:ascii="Consolas" w:hAnsi="Consolas" w:eastAsia="Consolas" w:cs="Consolas"/>
          <w:color w:val="000000"/>
          <w:sz w:val="16"/>
          <w:szCs w:val="16"/>
        </w:rPr>
      </w:pPr>
    </w:p>
    <w:p w:rsidR="009A5F99" w:rsidRDefault="009A5F99" w14:paraId="4E0FE426" w14:textId="77777777">
      <w:pPr>
        <w:shd w:val="clear" w:color="auto" w:fill="FFFFFF"/>
        <w:spacing w:line="240" w:lineRule="auto"/>
        <w:jc w:val="left"/>
        <w:rPr>
          <w:rFonts w:ascii="Consolas" w:hAnsi="Consolas" w:eastAsia="Consolas" w:cs="Consolas"/>
          <w:color w:val="000000"/>
          <w:sz w:val="16"/>
          <w:szCs w:val="16"/>
        </w:rPr>
      </w:pPr>
    </w:p>
    <w:p w:rsidR="009A5F99" w:rsidRDefault="009A5F99" w14:paraId="52B05F45" w14:textId="77777777">
      <w:pPr>
        <w:shd w:val="clear" w:color="auto" w:fill="FFFFFF"/>
        <w:spacing w:line="240" w:lineRule="auto"/>
        <w:jc w:val="left"/>
        <w:rPr>
          <w:rFonts w:ascii="Consolas" w:hAnsi="Consolas" w:eastAsia="Consolas" w:cs="Consolas"/>
          <w:color w:val="000000"/>
          <w:sz w:val="16"/>
          <w:szCs w:val="16"/>
        </w:rPr>
      </w:pPr>
    </w:p>
    <w:p w:rsidR="009A5F99" w:rsidRDefault="009A5F99" w14:paraId="5343AF42" w14:textId="77777777">
      <w:pPr>
        <w:shd w:val="clear" w:color="auto" w:fill="FFFFFF"/>
        <w:spacing w:line="240" w:lineRule="auto"/>
        <w:jc w:val="left"/>
        <w:rPr>
          <w:rFonts w:ascii="Consolas" w:hAnsi="Consolas" w:eastAsia="Consolas" w:cs="Consolas"/>
          <w:color w:val="000000"/>
          <w:sz w:val="16"/>
          <w:szCs w:val="16"/>
        </w:rPr>
      </w:pPr>
    </w:p>
    <w:p w:rsidR="009A5F99" w:rsidRDefault="009A5F99" w14:paraId="66A764F8" w14:textId="77777777">
      <w:pPr>
        <w:shd w:val="clear" w:color="auto" w:fill="FFFFFF"/>
        <w:spacing w:line="240" w:lineRule="auto"/>
        <w:jc w:val="left"/>
        <w:rPr>
          <w:rFonts w:ascii="Consolas" w:hAnsi="Consolas" w:eastAsia="Consolas" w:cs="Consolas"/>
          <w:color w:val="000000"/>
          <w:sz w:val="16"/>
          <w:szCs w:val="16"/>
        </w:rPr>
      </w:pPr>
    </w:p>
    <w:p w:rsidR="009A5F99" w:rsidRDefault="009A5F99" w14:paraId="3ED970CF" w14:textId="77777777">
      <w:pPr>
        <w:shd w:val="clear" w:color="auto" w:fill="FFFFFF"/>
        <w:spacing w:line="240" w:lineRule="auto"/>
        <w:jc w:val="left"/>
        <w:rPr>
          <w:rFonts w:ascii="Consolas" w:hAnsi="Consolas" w:eastAsia="Consolas" w:cs="Consolas"/>
          <w:color w:val="000000"/>
          <w:sz w:val="16"/>
          <w:szCs w:val="16"/>
        </w:rPr>
      </w:pPr>
    </w:p>
    <w:p w:rsidR="009A5F99" w:rsidRDefault="009A5F99" w14:paraId="36C99290" w14:textId="77777777">
      <w:pPr>
        <w:shd w:val="clear" w:color="auto" w:fill="FFFFFF"/>
        <w:spacing w:line="240" w:lineRule="auto"/>
        <w:jc w:val="left"/>
        <w:rPr>
          <w:rFonts w:ascii="Consolas" w:hAnsi="Consolas" w:eastAsia="Consolas" w:cs="Consolas"/>
          <w:color w:val="000000"/>
          <w:sz w:val="16"/>
          <w:szCs w:val="16"/>
        </w:rPr>
      </w:pPr>
    </w:p>
    <w:p w:rsidR="009A5F99" w:rsidRDefault="009A5F99" w14:paraId="6E085E39" w14:textId="77777777">
      <w:pPr>
        <w:shd w:val="clear" w:color="auto" w:fill="FFFFFF"/>
        <w:spacing w:line="240" w:lineRule="auto"/>
        <w:jc w:val="left"/>
        <w:rPr>
          <w:rFonts w:ascii="Consolas" w:hAnsi="Consolas" w:eastAsia="Consolas" w:cs="Consolas"/>
          <w:color w:val="000000"/>
          <w:sz w:val="16"/>
          <w:szCs w:val="16"/>
        </w:rPr>
      </w:pPr>
    </w:p>
    <w:p w:rsidR="009A5F99" w:rsidRDefault="009A5F99" w14:paraId="5213AE96" w14:textId="77777777">
      <w:pPr>
        <w:shd w:val="clear" w:color="auto" w:fill="FFFFFF"/>
        <w:spacing w:line="240" w:lineRule="auto"/>
        <w:jc w:val="left"/>
        <w:rPr>
          <w:rFonts w:ascii="Consolas" w:hAnsi="Consolas" w:eastAsia="Consolas" w:cs="Consolas"/>
          <w:color w:val="000000"/>
          <w:sz w:val="16"/>
          <w:szCs w:val="16"/>
        </w:rPr>
      </w:pPr>
    </w:p>
    <w:p w:rsidR="009A5F99" w:rsidRDefault="009A5F99" w14:paraId="581D9053" w14:textId="77777777">
      <w:pPr>
        <w:shd w:val="clear" w:color="auto" w:fill="FFFFFF"/>
        <w:spacing w:line="240" w:lineRule="auto"/>
        <w:jc w:val="left"/>
        <w:rPr>
          <w:rFonts w:ascii="Consolas" w:hAnsi="Consolas" w:eastAsia="Consolas" w:cs="Consolas"/>
          <w:color w:val="000000"/>
          <w:sz w:val="16"/>
          <w:szCs w:val="16"/>
        </w:rPr>
      </w:pPr>
    </w:p>
    <w:p w:rsidR="009A5F99" w:rsidRDefault="009A5F99" w14:paraId="0136A635" w14:textId="77777777">
      <w:pPr>
        <w:shd w:val="clear" w:color="auto" w:fill="FFFFFF"/>
        <w:spacing w:line="240" w:lineRule="auto"/>
        <w:jc w:val="left"/>
        <w:rPr>
          <w:rFonts w:ascii="Consolas" w:hAnsi="Consolas" w:eastAsia="Consolas" w:cs="Consolas"/>
          <w:color w:val="000000"/>
          <w:sz w:val="16"/>
          <w:szCs w:val="16"/>
        </w:rPr>
      </w:pPr>
    </w:p>
    <w:p w:rsidR="009A5F99" w:rsidRDefault="009A5F99" w14:paraId="289301DE" w14:textId="77777777">
      <w:pPr>
        <w:shd w:val="clear" w:color="auto" w:fill="FFFFFF"/>
        <w:spacing w:line="240" w:lineRule="auto"/>
        <w:jc w:val="left"/>
        <w:rPr>
          <w:rFonts w:ascii="Consolas" w:hAnsi="Consolas" w:eastAsia="Consolas" w:cs="Consolas"/>
          <w:color w:val="000000"/>
          <w:sz w:val="16"/>
          <w:szCs w:val="16"/>
        </w:rPr>
      </w:pPr>
    </w:p>
    <w:p w:rsidR="009A5F99" w:rsidRDefault="009A5F99" w14:paraId="2ABB677C" w14:textId="77777777">
      <w:pPr>
        <w:shd w:val="clear" w:color="auto" w:fill="FFFFFF"/>
        <w:spacing w:line="240" w:lineRule="auto"/>
        <w:jc w:val="left"/>
        <w:rPr>
          <w:rFonts w:ascii="Consolas" w:hAnsi="Consolas" w:eastAsia="Consolas" w:cs="Consolas"/>
          <w:color w:val="000000"/>
          <w:sz w:val="16"/>
          <w:szCs w:val="16"/>
        </w:rPr>
      </w:pPr>
    </w:p>
    <w:p w:rsidR="009A5F99" w:rsidRDefault="009A5F99" w14:paraId="727DCA1C" w14:textId="77777777">
      <w:pPr>
        <w:shd w:val="clear" w:color="auto" w:fill="FFFFFF"/>
        <w:spacing w:line="240" w:lineRule="auto"/>
        <w:jc w:val="left"/>
        <w:rPr>
          <w:rFonts w:ascii="Consolas" w:hAnsi="Consolas" w:eastAsia="Consolas" w:cs="Consolas"/>
          <w:color w:val="000000"/>
          <w:sz w:val="16"/>
          <w:szCs w:val="16"/>
        </w:rPr>
      </w:pPr>
    </w:p>
    <w:p w:rsidR="009A5F99" w:rsidRDefault="009A5F99" w14:paraId="5EBF965C" w14:textId="77777777">
      <w:pPr>
        <w:shd w:val="clear" w:color="auto" w:fill="FFFFFF"/>
        <w:spacing w:line="240" w:lineRule="auto"/>
        <w:jc w:val="left"/>
        <w:rPr>
          <w:rFonts w:ascii="Consolas" w:hAnsi="Consolas" w:eastAsia="Consolas" w:cs="Consolas"/>
          <w:color w:val="000000"/>
          <w:sz w:val="16"/>
          <w:szCs w:val="16"/>
        </w:rPr>
      </w:pPr>
    </w:p>
    <w:p w:rsidR="009A5F99" w:rsidRDefault="009A5F99" w14:paraId="76F82527" w14:textId="77777777">
      <w:pPr>
        <w:shd w:val="clear" w:color="auto" w:fill="FFFFFF"/>
        <w:spacing w:line="240" w:lineRule="auto"/>
        <w:jc w:val="left"/>
        <w:rPr>
          <w:rFonts w:ascii="Consolas" w:hAnsi="Consolas" w:eastAsia="Consolas" w:cs="Consolas"/>
          <w:color w:val="000000"/>
          <w:sz w:val="16"/>
          <w:szCs w:val="16"/>
        </w:rPr>
      </w:pPr>
    </w:p>
    <w:p w:rsidR="009A5F99" w:rsidRDefault="009A5F99" w14:paraId="28B6524A" w14:textId="77777777">
      <w:pPr>
        <w:shd w:val="clear" w:color="auto" w:fill="FFFFFF"/>
        <w:spacing w:line="240" w:lineRule="auto"/>
        <w:jc w:val="left"/>
        <w:rPr>
          <w:rFonts w:ascii="Consolas" w:hAnsi="Consolas" w:eastAsia="Consolas" w:cs="Consolas"/>
          <w:color w:val="000000"/>
          <w:sz w:val="16"/>
          <w:szCs w:val="16"/>
        </w:rPr>
      </w:pPr>
    </w:p>
    <w:p w:rsidR="009A5F99" w:rsidRDefault="009A5F99" w14:paraId="757FA3F1" w14:textId="77777777">
      <w:pPr>
        <w:shd w:val="clear" w:color="auto" w:fill="FFFFFF"/>
        <w:spacing w:line="240" w:lineRule="auto"/>
        <w:jc w:val="left"/>
        <w:rPr>
          <w:rFonts w:ascii="Consolas" w:hAnsi="Consolas" w:eastAsia="Consolas" w:cs="Consolas"/>
          <w:color w:val="000000"/>
          <w:sz w:val="16"/>
          <w:szCs w:val="16"/>
        </w:rPr>
      </w:pPr>
    </w:p>
    <w:p w:rsidR="009A5F99" w:rsidRDefault="009A5F99" w14:paraId="3CC14432" w14:textId="77777777">
      <w:pPr>
        <w:shd w:val="clear" w:color="auto" w:fill="FFFFFF"/>
        <w:spacing w:line="240" w:lineRule="auto"/>
        <w:jc w:val="left"/>
        <w:rPr>
          <w:rFonts w:ascii="Consolas" w:hAnsi="Consolas" w:eastAsia="Consolas" w:cs="Consolas"/>
          <w:color w:val="000000"/>
          <w:sz w:val="16"/>
          <w:szCs w:val="16"/>
        </w:rPr>
      </w:pPr>
    </w:p>
    <w:p w:rsidR="009A5F99" w:rsidRDefault="009A5F99" w14:paraId="5D61FE84" w14:textId="77777777">
      <w:pPr>
        <w:shd w:val="clear" w:color="auto" w:fill="FFFFFF"/>
        <w:spacing w:line="240" w:lineRule="auto"/>
        <w:jc w:val="left"/>
        <w:rPr>
          <w:rFonts w:ascii="Consolas" w:hAnsi="Consolas" w:eastAsia="Consolas" w:cs="Consolas"/>
          <w:color w:val="000000"/>
          <w:sz w:val="16"/>
          <w:szCs w:val="16"/>
        </w:rPr>
      </w:pPr>
    </w:p>
    <w:p w:rsidR="009A5F99" w:rsidRDefault="009A5F99" w14:paraId="136DEB51" w14:textId="77777777">
      <w:pPr>
        <w:shd w:val="clear" w:color="auto" w:fill="FFFFFF"/>
        <w:spacing w:line="240" w:lineRule="auto"/>
        <w:jc w:val="left"/>
        <w:rPr>
          <w:rFonts w:ascii="Consolas" w:hAnsi="Consolas" w:eastAsia="Consolas" w:cs="Consolas"/>
          <w:color w:val="000000"/>
          <w:sz w:val="16"/>
          <w:szCs w:val="16"/>
        </w:rPr>
      </w:pPr>
    </w:p>
    <w:p w:rsidR="009A5F99" w:rsidRDefault="009A5F99" w14:paraId="7AE94256" w14:textId="77777777">
      <w:pPr>
        <w:shd w:val="clear" w:color="auto" w:fill="FFFFFF"/>
        <w:spacing w:line="240" w:lineRule="auto"/>
        <w:jc w:val="left"/>
        <w:rPr>
          <w:rFonts w:ascii="Consolas" w:hAnsi="Consolas" w:eastAsia="Consolas" w:cs="Consolas"/>
          <w:color w:val="000000"/>
          <w:sz w:val="16"/>
          <w:szCs w:val="16"/>
        </w:rPr>
      </w:pPr>
    </w:p>
    <w:p w:rsidR="009A5F99" w:rsidRDefault="009A5F99" w14:paraId="61A2DB1F" w14:textId="77777777">
      <w:pPr>
        <w:shd w:val="clear" w:color="auto" w:fill="FFFFFF"/>
        <w:spacing w:line="240" w:lineRule="auto"/>
        <w:jc w:val="left"/>
        <w:rPr>
          <w:rFonts w:ascii="Consolas" w:hAnsi="Consolas" w:eastAsia="Consolas" w:cs="Consolas"/>
          <w:color w:val="000000"/>
          <w:sz w:val="16"/>
          <w:szCs w:val="16"/>
        </w:rPr>
      </w:pPr>
    </w:p>
    <w:p w:rsidR="009A5F99" w:rsidRDefault="009A5F99" w14:paraId="3FBD1418" w14:textId="77777777">
      <w:pPr>
        <w:shd w:val="clear" w:color="auto" w:fill="FFFFFF"/>
        <w:spacing w:line="240" w:lineRule="auto"/>
        <w:jc w:val="left"/>
        <w:rPr>
          <w:rFonts w:ascii="Consolas" w:hAnsi="Consolas" w:eastAsia="Consolas" w:cs="Consolas"/>
          <w:color w:val="000000"/>
          <w:sz w:val="16"/>
          <w:szCs w:val="16"/>
        </w:rPr>
      </w:pPr>
    </w:p>
    <w:p w:rsidR="009A5F99" w:rsidRDefault="009A5F99" w14:paraId="53B8C2C5" w14:textId="77777777">
      <w:pPr>
        <w:shd w:val="clear" w:color="auto" w:fill="FFFFFF"/>
        <w:spacing w:line="240" w:lineRule="auto"/>
        <w:jc w:val="left"/>
        <w:rPr>
          <w:rFonts w:ascii="Consolas" w:hAnsi="Consolas" w:eastAsia="Consolas" w:cs="Consolas"/>
          <w:color w:val="000000"/>
          <w:sz w:val="16"/>
          <w:szCs w:val="16"/>
        </w:rPr>
      </w:pPr>
    </w:p>
    <w:p w:rsidR="009A5F99" w:rsidRDefault="009A5F99" w14:paraId="7214E88A" w14:textId="77777777">
      <w:pPr>
        <w:shd w:val="clear" w:color="auto" w:fill="FFFFFF"/>
        <w:spacing w:line="240" w:lineRule="auto"/>
        <w:jc w:val="left"/>
        <w:rPr>
          <w:rFonts w:ascii="Consolas" w:hAnsi="Consolas" w:eastAsia="Consolas" w:cs="Consolas"/>
          <w:color w:val="000000"/>
          <w:sz w:val="16"/>
          <w:szCs w:val="16"/>
        </w:rPr>
      </w:pPr>
    </w:p>
    <w:p w:rsidR="009A5F99" w:rsidRDefault="009A5F99" w14:paraId="2729E255" w14:textId="77777777">
      <w:pPr>
        <w:shd w:val="clear" w:color="auto" w:fill="FFFFFF"/>
        <w:spacing w:line="240" w:lineRule="auto"/>
        <w:jc w:val="left"/>
        <w:rPr>
          <w:rFonts w:ascii="Consolas" w:hAnsi="Consolas" w:eastAsia="Consolas" w:cs="Consolas"/>
          <w:color w:val="000000"/>
          <w:sz w:val="16"/>
          <w:szCs w:val="16"/>
        </w:rPr>
      </w:pPr>
    </w:p>
    <w:p w:rsidR="009A5F99" w:rsidRDefault="009A5F99" w14:paraId="0CDC9573" w14:textId="77777777">
      <w:pPr>
        <w:shd w:val="clear" w:color="auto" w:fill="FFFFFF"/>
        <w:spacing w:line="240" w:lineRule="auto"/>
        <w:jc w:val="left"/>
        <w:rPr>
          <w:rFonts w:ascii="Consolas" w:hAnsi="Consolas" w:eastAsia="Consolas" w:cs="Consolas"/>
          <w:color w:val="000000"/>
          <w:sz w:val="16"/>
          <w:szCs w:val="16"/>
        </w:rPr>
      </w:pPr>
    </w:p>
    <w:p w:rsidR="009A5F99" w:rsidRDefault="009A5F99" w14:paraId="055E0398" w14:textId="77777777">
      <w:pPr>
        <w:shd w:val="clear" w:color="auto" w:fill="FFFFFF"/>
        <w:spacing w:line="240" w:lineRule="auto"/>
        <w:jc w:val="left"/>
        <w:rPr>
          <w:rFonts w:ascii="Consolas" w:hAnsi="Consolas" w:eastAsia="Consolas" w:cs="Consolas"/>
          <w:color w:val="000000"/>
          <w:sz w:val="16"/>
          <w:szCs w:val="16"/>
        </w:rPr>
      </w:pPr>
    </w:p>
    <w:p w:rsidR="009A5F99" w:rsidRDefault="009A5F99" w14:paraId="02BC9525" w14:textId="77777777">
      <w:pPr>
        <w:shd w:val="clear" w:color="auto" w:fill="FFFFFF"/>
        <w:spacing w:line="240" w:lineRule="auto"/>
        <w:jc w:val="left"/>
        <w:rPr>
          <w:rFonts w:ascii="Consolas" w:hAnsi="Consolas" w:eastAsia="Consolas" w:cs="Consolas"/>
          <w:color w:val="000000"/>
          <w:sz w:val="16"/>
          <w:szCs w:val="16"/>
        </w:rPr>
      </w:pPr>
    </w:p>
    <w:p w:rsidR="009A5F99" w:rsidRDefault="009A5F99" w14:paraId="17B26564" w14:textId="77777777">
      <w:pPr>
        <w:shd w:val="clear" w:color="auto" w:fill="FFFFFF"/>
        <w:spacing w:line="240" w:lineRule="auto"/>
        <w:jc w:val="left"/>
        <w:rPr>
          <w:rFonts w:ascii="Consolas" w:hAnsi="Consolas" w:eastAsia="Consolas" w:cs="Consolas"/>
          <w:color w:val="000000"/>
          <w:sz w:val="16"/>
          <w:szCs w:val="16"/>
        </w:rPr>
      </w:pPr>
    </w:p>
    <w:p w:rsidR="009A5F99" w:rsidRDefault="009A5F99" w14:paraId="31E8629B" w14:textId="77777777">
      <w:pPr>
        <w:shd w:val="clear" w:color="auto" w:fill="FFFFFF"/>
        <w:spacing w:line="240" w:lineRule="auto"/>
        <w:jc w:val="left"/>
        <w:rPr>
          <w:rFonts w:ascii="Consolas" w:hAnsi="Consolas" w:eastAsia="Consolas" w:cs="Consolas"/>
          <w:color w:val="000000"/>
          <w:sz w:val="16"/>
          <w:szCs w:val="16"/>
        </w:rPr>
      </w:pPr>
    </w:p>
    <w:p w:rsidR="009A5F99" w:rsidRDefault="009A5F99" w14:paraId="3B1BA468" w14:textId="77777777">
      <w:pPr>
        <w:shd w:val="clear" w:color="auto" w:fill="FFFFFF"/>
        <w:spacing w:line="240" w:lineRule="auto"/>
        <w:jc w:val="left"/>
        <w:rPr>
          <w:rFonts w:ascii="Consolas" w:hAnsi="Consolas" w:eastAsia="Consolas" w:cs="Consolas"/>
          <w:color w:val="000000"/>
          <w:sz w:val="16"/>
          <w:szCs w:val="16"/>
        </w:rPr>
      </w:pPr>
    </w:p>
    <w:p w:rsidR="009A5F99" w:rsidRDefault="009A5F99" w14:paraId="2E7F0A4A" w14:textId="77777777">
      <w:pPr>
        <w:shd w:val="clear" w:color="auto" w:fill="FFFFFF"/>
        <w:spacing w:line="240" w:lineRule="auto"/>
        <w:jc w:val="left"/>
        <w:rPr>
          <w:rFonts w:ascii="Consolas" w:hAnsi="Consolas" w:eastAsia="Consolas" w:cs="Consolas"/>
          <w:color w:val="000000"/>
          <w:sz w:val="16"/>
          <w:szCs w:val="16"/>
        </w:rPr>
      </w:pPr>
    </w:p>
    <w:p w:rsidR="009A5F99" w:rsidRDefault="009A5F99" w14:paraId="5ABA90EC" w14:textId="77777777">
      <w:pPr>
        <w:shd w:val="clear" w:color="auto" w:fill="FFFFFF"/>
        <w:spacing w:line="240" w:lineRule="auto"/>
        <w:jc w:val="left"/>
        <w:rPr>
          <w:rFonts w:ascii="Consolas" w:hAnsi="Consolas" w:eastAsia="Consolas" w:cs="Consolas"/>
          <w:color w:val="000000"/>
          <w:sz w:val="16"/>
          <w:szCs w:val="16"/>
        </w:rPr>
      </w:pPr>
    </w:p>
    <w:p w:rsidR="009A5F99" w:rsidRDefault="009A5F99" w14:paraId="425697FC" w14:textId="77777777">
      <w:pPr>
        <w:shd w:val="clear" w:color="auto" w:fill="FFFFFF"/>
        <w:spacing w:line="240" w:lineRule="auto"/>
        <w:jc w:val="left"/>
        <w:rPr>
          <w:rFonts w:ascii="Consolas" w:hAnsi="Consolas" w:eastAsia="Consolas" w:cs="Consolas"/>
          <w:color w:val="000000"/>
          <w:sz w:val="16"/>
          <w:szCs w:val="16"/>
        </w:rPr>
      </w:pPr>
    </w:p>
    <w:p w:rsidR="009A5F99" w:rsidRDefault="009A5F99" w14:paraId="0F1167C1" w14:textId="77777777">
      <w:pPr>
        <w:shd w:val="clear" w:color="auto" w:fill="FFFFFF"/>
        <w:spacing w:line="240" w:lineRule="auto"/>
        <w:jc w:val="left"/>
        <w:rPr>
          <w:rFonts w:ascii="Consolas" w:hAnsi="Consolas" w:eastAsia="Consolas" w:cs="Consolas"/>
          <w:color w:val="000000"/>
          <w:sz w:val="16"/>
          <w:szCs w:val="16"/>
        </w:rPr>
      </w:pPr>
    </w:p>
    <w:p w:rsidR="009A5F99" w:rsidRDefault="009A5F99" w14:paraId="29C61C59" w14:textId="77777777">
      <w:pPr>
        <w:shd w:val="clear" w:color="auto" w:fill="FFFFFF"/>
        <w:spacing w:line="240" w:lineRule="auto"/>
        <w:jc w:val="left"/>
        <w:rPr>
          <w:rFonts w:ascii="Consolas" w:hAnsi="Consolas" w:eastAsia="Consolas" w:cs="Consolas"/>
          <w:color w:val="000000"/>
          <w:sz w:val="16"/>
          <w:szCs w:val="16"/>
        </w:rPr>
      </w:pPr>
    </w:p>
    <w:p w:rsidR="009A5F99" w:rsidRDefault="009A5F99" w14:paraId="303A55E1" w14:textId="77777777">
      <w:pPr>
        <w:shd w:val="clear" w:color="auto" w:fill="FFFFFF"/>
        <w:spacing w:line="240" w:lineRule="auto"/>
        <w:jc w:val="left"/>
        <w:rPr>
          <w:rFonts w:ascii="Consolas" w:hAnsi="Consolas" w:eastAsia="Consolas" w:cs="Consolas"/>
          <w:color w:val="000000"/>
          <w:sz w:val="16"/>
          <w:szCs w:val="16"/>
        </w:rPr>
      </w:pPr>
    </w:p>
    <w:p w:rsidR="009A5F99" w:rsidRDefault="009A5F99" w14:paraId="48FD6085" w14:textId="77777777">
      <w:pPr>
        <w:shd w:val="clear" w:color="auto" w:fill="FFFFFF"/>
        <w:spacing w:line="240" w:lineRule="auto"/>
        <w:jc w:val="left"/>
        <w:rPr>
          <w:rFonts w:ascii="Consolas" w:hAnsi="Consolas" w:eastAsia="Consolas" w:cs="Consolas"/>
          <w:color w:val="000000"/>
          <w:sz w:val="16"/>
          <w:szCs w:val="16"/>
        </w:rPr>
      </w:pPr>
    </w:p>
    <w:p w:rsidR="009A5F99" w:rsidRDefault="009A5F99" w14:paraId="3B6CA89B" w14:textId="77777777">
      <w:pPr>
        <w:shd w:val="clear" w:color="auto" w:fill="FFFFFF"/>
        <w:spacing w:line="240" w:lineRule="auto"/>
        <w:jc w:val="left"/>
        <w:rPr>
          <w:rFonts w:ascii="Consolas" w:hAnsi="Consolas" w:eastAsia="Consolas" w:cs="Consolas"/>
          <w:color w:val="000000"/>
          <w:sz w:val="16"/>
          <w:szCs w:val="16"/>
        </w:rPr>
      </w:pPr>
    </w:p>
    <w:p w:rsidR="009A5F99" w:rsidRDefault="009A5F99" w14:paraId="528D176D" w14:textId="77777777">
      <w:pPr>
        <w:shd w:val="clear" w:color="auto" w:fill="FFFFFF"/>
        <w:spacing w:line="240" w:lineRule="auto"/>
        <w:jc w:val="left"/>
        <w:rPr>
          <w:rFonts w:ascii="Consolas" w:hAnsi="Consolas" w:eastAsia="Consolas" w:cs="Consolas"/>
          <w:color w:val="000000"/>
          <w:sz w:val="16"/>
          <w:szCs w:val="16"/>
        </w:rPr>
      </w:pPr>
    </w:p>
    <w:p w:rsidR="009A5F99" w:rsidRDefault="009A5F99" w14:paraId="09C897A1" w14:textId="77777777">
      <w:pPr>
        <w:shd w:val="clear" w:color="auto" w:fill="FFFFFF"/>
        <w:spacing w:line="240" w:lineRule="auto"/>
        <w:jc w:val="left"/>
        <w:rPr>
          <w:rFonts w:ascii="Consolas" w:hAnsi="Consolas" w:eastAsia="Consolas" w:cs="Consolas"/>
          <w:color w:val="000000"/>
          <w:sz w:val="16"/>
          <w:szCs w:val="16"/>
        </w:rPr>
      </w:pPr>
    </w:p>
    <w:p w:rsidR="009A5F99" w:rsidRDefault="009A5F99" w14:paraId="6F6DA598" w14:textId="77777777">
      <w:pPr>
        <w:shd w:val="clear" w:color="auto" w:fill="FFFFFF"/>
        <w:spacing w:line="240" w:lineRule="auto"/>
        <w:jc w:val="left"/>
        <w:rPr>
          <w:rFonts w:ascii="Consolas" w:hAnsi="Consolas" w:eastAsia="Consolas" w:cs="Consolas"/>
          <w:color w:val="000000"/>
          <w:sz w:val="16"/>
          <w:szCs w:val="16"/>
        </w:rPr>
      </w:pPr>
    </w:p>
    <w:p w:rsidR="009A5F99" w:rsidRDefault="009A5F99" w14:paraId="5C76BB91" w14:textId="77777777">
      <w:pPr>
        <w:shd w:val="clear" w:color="auto" w:fill="FFFFFF"/>
        <w:spacing w:line="240" w:lineRule="auto"/>
        <w:jc w:val="left"/>
        <w:rPr>
          <w:rFonts w:ascii="Consolas" w:hAnsi="Consolas" w:eastAsia="Consolas" w:cs="Consolas"/>
          <w:color w:val="000000"/>
          <w:sz w:val="16"/>
          <w:szCs w:val="16"/>
        </w:rPr>
      </w:pPr>
    </w:p>
    <w:p w:rsidR="009A5F99" w:rsidRDefault="009A5F99" w14:paraId="5206938C" w14:textId="77777777">
      <w:pPr>
        <w:shd w:val="clear" w:color="auto" w:fill="FFFFFF"/>
        <w:spacing w:line="240" w:lineRule="auto"/>
        <w:jc w:val="left"/>
        <w:rPr>
          <w:rFonts w:ascii="Consolas" w:hAnsi="Consolas" w:eastAsia="Consolas" w:cs="Consolas"/>
          <w:color w:val="000000"/>
          <w:sz w:val="16"/>
          <w:szCs w:val="16"/>
        </w:rPr>
      </w:pPr>
    </w:p>
    <w:p w:rsidR="009A5F99" w:rsidRDefault="009A5F99" w14:paraId="615754F3" w14:textId="77777777">
      <w:pPr>
        <w:shd w:val="clear" w:color="auto" w:fill="FFFFFF"/>
        <w:spacing w:line="240" w:lineRule="auto"/>
        <w:jc w:val="left"/>
        <w:rPr>
          <w:rFonts w:ascii="Consolas" w:hAnsi="Consolas" w:eastAsia="Consolas" w:cs="Consolas"/>
          <w:color w:val="000000"/>
          <w:sz w:val="16"/>
          <w:szCs w:val="16"/>
        </w:rPr>
      </w:pPr>
    </w:p>
    <w:p w:rsidR="009A5F99" w:rsidRDefault="009A5F99" w14:paraId="6E62C81D" w14:textId="77777777">
      <w:pPr>
        <w:shd w:val="clear" w:color="auto" w:fill="FFFFFF"/>
        <w:spacing w:line="240" w:lineRule="auto"/>
        <w:jc w:val="left"/>
        <w:rPr>
          <w:rFonts w:ascii="Consolas" w:hAnsi="Consolas" w:eastAsia="Consolas" w:cs="Consolas"/>
          <w:color w:val="000000"/>
          <w:sz w:val="16"/>
          <w:szCs w:val="16"/>
        </w:rPr>
      </w:pPr>
    </w:p>
    <w:p w:rsidR="009A5F99" w:rsidRDefault="009A5F99" w14:paraId="5EA3F892" w14:textId="77777777">
      <w:pPr>
        <w:shd w:val="clear" w:color="auto" w:fill="FFFFFF"/>
        <w:spacing w:line="240" w:lineRule="auto"/>
        <w:jc w:val="left"/>
        <w:rPr>
          <w:rFonts w:ascii="Consolas" w:hAnsi="Consolas" w:eastAsia="Consolas" w:cs="Consolas"/>
          <w:color w:val="000000"/>
          <w:sz w:val="16"/>
          <w:szCs w:val="16"/>
        </w:rPr>
      </w:pPr>
    </w:p>
    <w:p w:rsidR="009A5F99" w:rsidRDefault="009A5F99" w14:paraId="5383D294" w14:textId="77777777">
      <w:pPr>
        <w:shd w:val="clear" w:color="auto" w:fill="FFFFFF"/>
        <w:spacing w:line="240" w:lineRule="auto"/>
        <w:jc w:val="left"/>
        <w:rPr>
          <w:rFonts w:ascii="Consolas" w:hAnsi="Consolas" w:eastAsia="Consolas" w:cs="Consolas"/>
          <w:color w:val="000000"/>
          <w:sz w:val="16"/>
          <w:szCs w:val="16"/>
        </w:rPr>
      </w:pPr>
    </w:p>
    <w:p w:rsidR="009A5F99" w:rsidRDefault="009A5F99" w14:paraId="033253EE" w14:textId="77777777">
      <w:pPr>
        <w:shd w:val="clear" w:color="auto" w:fill="FFFFFF"/>
        <w:spacing w:line="240" w:lineRule="auto"/>
        <w:jc w:val="left"/>
        <w:rPr>
          <w:rFonts w:ascii="Consolas" w:hAnsi="Consolas" w:eastAsia="Consolas" w:cs="Consolas"/>
          <w:color w:val="000000"/>
          <w:sz w:val="16"/>
          <w:szCs w:val="16"/>
        </w:rPr>
      </w:pPr>
    </w:p>
    <w:p w:rsidR="009A5F99" w:rsidRDefault="009A5F99" w14:paraId="3CCA94F9" w14:textId="77777777">
      <w:pPr>
        <w:shd w:val="clear" w:color="auto" w:fill="FFFFFF"/>
        <w:spacing w:line="240" w:lineRule="auto"/>
        <w:jc w:val="left"/>
        <w:rPr>
          <w:rFonts w:ascii="Consolas" w:hAnsi="Consolas" w:eastAsia="Consolas" w:cs="Consolas"/>
          <w:color w:val="000000"/>
          <w:sz w:val="16"/>
          <w:szCs w:val="16"/>
        </w:rPr>
      </w:pPr>
    </w:p>
    <w:p w:rsidR="009A5F99" w:rsidRDefault="009A5F99" w14:paraId="42C1E130" w14:textId="77777777">
      <w:pPr>
        <w:shd w:val="clear" w:color="auto" w:fill="FFFFFF"/>
        <w:spacing w:line="240" w:lineRule="auto"/>
        <w:jc w:val="left"/>
        <w:rPr>
          <w:rFonts w:ascii="Consolas" w:hAnsi="Consolas" w:eastAsia="Consolas" w:cs="Consolas"/>
          <w:color w:val="000000"/>
          <w:sz w:val="16"/>
          <w:szCs w:val="16"/>
        </w:rPr>
      </w:pPr>
    </w:p>
    <w:p w:rsidR="009A5F99" w:rsidRDefault="009A5F99" w14:paraId="22E8B8EB" w14:textId="77777777">
      <w:pPr>
        <w:shd w:val="clear" w:color="auto" w:fill="FFFFFF"/>
        <w:spacing w:line="240" w:lineRule="auto"/>
        <w:jc w:val="left"/>
        <w:rPr>
          <w:rFonts w:ascii="Consolas" w:hAnsi="Consolas" w:eastAsia="Consolas" w:cs="Consolas"/>
          <w:color w:val="000000"/>
          <w:sz w:val="16"/>
          <w:szCs w:val="16"/>
        </w:rPr>
      </w:pPr>
    </w:p>
    <w:p w:rsidR="009A5F99" w:rsidRDefault="009A5F99" w14:paraId="550AD7FA" w14:textId="77777777">
      <w:pPr>
        <w:shd w:val="clear" w:color="auto" w:fill="FFFFFF"/>
        <w:spacing w:line="240" w:lineRule="auto"/>
        <w:jc w:val="left"/>
        <w:rPr>
          <w:rFonts w:ascii="Consolas" w:hAnsi="Consolas" w:eastAsia="Consolas" w:cs="Consolas"/>
          <w:color w:val="000000"/>
          <w:sz w:val="16"/>
          <w:szCs w:val="16"/>
        </w:rPr>
      </w:pPr>
    </w:p>
    <w:p w:rsidR="009A5F99" w:rsidRDefault="009A5F99" w14:paraId="1C0C6C09" w14:textId="77777777">
      <w:pPr>
        <w:shd w:val="clear" w:color="auto" w:fill="FFFFFF"/>
        <w:spacing w:line="240" w:lineRule="auto"/>
        <w:jc w:val="left"/>
        <w:rPr>
          <w:rFonts w:ascii="Consolas" w:hAnsi="Consolas" w:eastAsia="Consolas" w:cs="Consolas"/>
          <w:color w:val="000000"/>
          <w:sz w:val="16"/>
          <w:szCs w:val="16"/>
        </w:rPr>
      </w:pPr>
    </w:p>
    <w:p w:rsidR="009A5F99" w:rsidRDefault="009A5F99" w14:paraId="2399636C" w14:textId="77777777">
      <w:pPr>
        <w:shd w:val="clear" w:color="auto" w:fill="FFFFFF"/>
        <w:spacing w:line="240" w:lineRule="auto"/>
        <w:jc w:val="left"/>
        <w:rPr>
          <w:rFonts w:ascii="Consolas" w:hAnsi="Consolas" w:eastAsia="Consolas" w:cs="Consolas"/>
          <w:color w:val="000000"/>
          <w:sz w:val="16"/>
          <w:szCs w:val="16"/>
        </w:rPr>
      </w:pPr>
    </w:p>
    <w:p w:rsidR="009A5F99" w:rsidRDefault="009A5F99" w14:paraId="4E87EB05"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4F4FEEEA" w14:textId="77777777">
      <w:pPr>
        <w:pStyle w:val="Title"/>
        <w:jc w:val="left"/>
      </w:pPr>
      <w:bookmarkStart w:name="_393x0lu" w:colFirst="0" w:colLast="0" w:id="1071"/>
      <w:bookmarkEnd w:id="1071"/>
      <w:r>
        <w:t xml:space="preserve">Appendix </w:t>
      </w:r>
      <w:del w:author="Parth Patel" w:date="2021-03-25T11:35:00Z" w:id="1072">
        <w:r>
          <w:delText>E</w:delText>
        </w:r>
      </w:del>
      <w:ins w:author="Parth Patel" w:date="2021-03-25T11:35:00Z" w:id="1073">
        <w:r>
          <w:t>F</w:t>
        </w:r>
      </w:ins>
      <w:r>
        <w:t>: Python Code (Functions Library ‘Testing’)</w:t>
      </w:r>
    </w:p>
    <w:p w:rsidR="009A5F99" w:rsidRDefault="00000000" w14:paraId="488D6784"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FF"/>
          <w:sz w:val="16"/>
          <w:szCs w:val="16"/>
        </w:rPr>
        <w:t>import</w:t>
      </w:r>
      <w:r>
        <w:rPr>
          <w:rFonts w:ascii="Consolas" w:hAnsi="Consolas" w:eastAsia="Consolas" w:cs="Consolas"/>
          <w:color w:val="000000"/>
          <w:sz w:val="16"/>
          <w:szCs w:val="16"/>
        </w:rPr>
        <w:t> numpy </w:t>
      </w:r>
      <w:r>
        <w:rPr>
          <w:rFonts w:ascii="Consolas" w:hAnsi="Consolas" w:eastAsia="Consolas" w:cs="Consolas"/>
          <w:color w:val="0000FF"/>
          <w:sz w:val="16"/>
          <w:szCs w:val="16"/>
        </w:rPr>
        <w:t>as</w:t>
      </w:r>
      <w:r>
        <w:rPr>
          <w:rFonts w:ascii="Consolas" w:hAnsi="Consolas" w:eastAsia="Consolas" w:cs="Consolas"/>
          <w:color w:val="000000"/>
          <w:sz w:val="16"/>
          <w:szCs w:val="16"/>
        </w:rPr>
        <w:t> np</w:t>
      </w:r>
    </w:p>
    <w:p w:rsidR="009A5F99" w:rsidRDefault="00000000" w14:paraId="73C90AFE"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FF"/>
          <w:sz w:val="16"/>
          <w:szCs w:val="16"/>
        </w:rPr>
        <w:t>import</w:t>
      </w:r>
      <w:r>
        <w:rPr>
          <w:rFonts w:ascii="Consolas" w:hAnsi="Consolas" w:eastAsia="Consolas" w:cs="Consolas"/>
          <w:color w:val="000000"/>
          <w:sz w:val="16"/>
          <w:szCs w:val="16"/>
        </w:rPr>
        <w:t> pandas </w:t>
      </w:r>
      <w:r>
        <w:rPr>
          <w:rFonts w:ascii="Consolas" w:hAnsi="Consolas" w:eastAsia="Consolas" w:cs="Consolas"/>
          <w:color w:val="0000FF"/>
          <w:sz w:val="16"/>
          <w:szCs w:val="16"/>
        </w:rPr>
        <w:t>as</w:t>
      </w:r>
      <w:r>
        <w:rPr>
          <w:rFonts w:ascii="Consolas" w:hAnsi="Consolas" w:eastAsia="Consolas" w:cs="Consolas"/>
          <w:color w:val="000000"/>
          <w:sz w:val="16"/>
          <w:szCs w:val="16"/>
        </w:rPr>
        <w:t> pd</w:t>
      </w:r>
    </w:p>
    <w:p w:rsidR="009A5F99" w:rsidRDefault="00000000" w14:paraId="02B79C87"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FF"/>
          <w:sz w:val="16"/>
          <w:szCs w:val="16"/>
        </w:rPr>
        <w:t>import</w:t>
      </w:r>
      <w:r>
        <w:rPr>
          <w:rFonts w:ascii="Consolas" w:hAnsi="Consolas" w:eastAsia="Consolas" w:cs="Consolas"/>
          <w:color w:val="000000"/>
          <w:sz w:val="16"/>
          <w:szCs w:val="16"/>
        </w:rPr>
        <w:t> tensorflow </w:t>
      </w:r>
      <w:r>
        <w:rPr>
          <w:rFonts w:ascii="Consolas" w:hAnsi="Consolas" w:eastAsia="Consolas" w:cs="Consolas"/>
          <w:color w:val="0000FF"/>
          <w:sz w:val="16"/>
          <w:szCs w:val="16"/>
        </w:rPr>
        <w:t>as</w:t>
      </w:r>
      <w:r>
        <w:rPr>
          <w:rFonts w:ascii="Consolas" w:hAnsi="Consolas" w:eastAsia="Consolas" w:cs="Consolas"/>
          <w:color w:val="000000"/>
          <w:sz w:val="16"/>
          <w:szCs w:val="16"/>
        </w:rPr>
        <w:t> tf</w:t>
      </w:r>
    </w:p>
    <w:p w:rsidR="009A5F99" w:rsidRDefault="00000000" w14:paraId="58FC8A09"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FF"/>
          <w:sz w:val="16"/>
          <w:szCs w:val="16"/>
        </w:rPr>
        <w:t>from</w:t>
      </w:r>
      <w:r>
        <w:rPr>
          <w:rFonts w:ascii="Consolas" w:hAnsi="Consolas" w:eastAsia="Consolas" w:cs="Consolas"/>
          <w:color w:val="000000"/>
          <w:sz w:val="16"/>
          <w:szCs w:val="16"/>
        </w:rPr>
        <w:t> tensorflow </w:t>
      </w:r>
      <w:r>
        <w:rPr>
          <w:rFonts w:ascii="Consolas" w:hAnsi="Consolas" w:eastAsia="Consolas" w:cs="Consolas"/>
          <w:color w:val="0000FF"/>
          <w:sz w:val="16"/>
          <w:szCs w:val="16"/>
        </w:rPr>
        <w:t>import</w:t>
      </w:r>
      <w:r>
        <w:rPr>
          <w:rFonts w:ascii="Consolas" w:hAnsi="Consolas" w:eastAsia="Consolas" w:cs="Consolas"/>
          <w:color w:val="000000"/>
          <w:sz w:val="16"/>
          <w:szCs w:val="16"/>
        </w:rPr>
        <w:t> keras</w:t>
      </w:r>
    </w:p>
    <w:p w:rsidR="009A5F99" w:rsidRDefault="009A5F99" w14:paraId="6B484E71"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4FF6275B"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A31515"/>
          <w:sz w:val="16"/>
          <w:szCs w:val="16"/>
        </w:rPr>
        <w:t>'''# load data</w:t>
      </w:r>
    </w:p>
    <w:p w:rsidR="009A5F99" w:rsidRDefault="00000000" w14:paraId="3150B3E3"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A31515"/>
          <w:sz w:val="16"/>
          <w:szCs w:val="16"/>
        </w:rPr>
        <w:t>data_df = pd.read_csv("main_data_testing5.csv")</w:t>
      </w:r>
    </w:p>
    <w:p w:rsidR="009A5F99" w:rsidRDefault="00000000" w14:paraId="0011DF8A"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A31515"/>
          <w:sz w:val="16"/>
          <w:szCs w:val="16"/>
        </w:rPr>
        <w:t>data_df = np.array(data_df)</w:t>
      </w:r>
    </w:p>
    <w:p w:rsidR="009A5F99" w:rsidRDefault="009A5F99" w14:paraId="48B95CF7"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0A30538A"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A31515"/>
          <w:sz w:val="16"/>
          <w:szCs w:val="16"/>
        </w:rPr>
        <w:t># load model</w:t>
      </w:r>
    </w:p>
    <w:p w:rsidR="009A5F99" w:rsidRDefault="00000000" w14:paraId="7B019425"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A31515"/>
          <w:sz w:val="16"/>
          <w:szCs w:val="16"/>
        </w:rPr>
        <w:t>mod</w:t>
      </w:r>
      <w:r>
        <w:rPr>
          <w:rFonts w:ascii="Consolas" w:hAnsi="Consolas" w:eastAsia="Consolas" w:cs="Consolas"/>
          <w:color w:val="A31515"/>
          <w:sz w:val="16"/>
          <w:szCs w:val="16"/>
        </w:rPr>
        <w:t>el = keras.models.load_model("my_model")</w:t>
      </w:r>
    </w:p>
    <w:p w:rsidR="009A5F99" w:rsidRDefault="009A5F99" w14:paraId="069D466E"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5AA3AE85"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A31515"/>
          <w:sz w:val="16"/>
          <w:szCs w:val="16"/>
        </w:rPr>
        <w:t># predict the data</w:t>
      </w:r>
    </w:p>
    <w:p w:rsidR="009A5F99" w:rsidRDefault="00000000" w14:paraId="546B05DF"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A31515"/>
          <w:sz w:val="16"/>
          <w:szCs w:val="16"/>
        </w:rPr>
        <w:t>fuel_consump = model.predict(data_df)</w:t>
      </w:r>
    </w:p>
    <w:p w:rsidR="009A5F99" w:rsidRDefault="009A5F99" w14:paraId="28CD28E2"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61A63D04"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A31515"/>
          <w:sz w:val="16"/>
          <w:szCs w:val="16"/>
        </w:rPr>
        <w:t># save the data</w:t>
      </w:r>
    </w:p>
    <w:p w:rsidR="009A5F99" w:rsidRDefault="00000000" w14:paraId="417FB744"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A31515"/>
          <w:sz w:val="16"/>
          <w:szCs w:val="16"/>
        </w:rPr>
        <w:t>np.savetxt</w:t>
      </w:r>
      <w:r>
        <w:rPr>
          <w:rFonts w:ascii="Consolas" w:hAnsi="Consolas" w:eastAsia="Consolas" w:cs="Consolas"/>
          <w:color w:val="A31515"/>
          <w:sz w:val="16"/>
          <w:szCs w:val="16"/>
        </w:rPr>
        <w:t>('test_data_results.csv', fuel_consump, header='FUEL_CONSUMPTION', comments='', delimiter=',')</w:t>
      </w:r>
    </w:p>
    <w:p w:rsidR="009A5F99" w:rsidRDefault="009A5F99" w14:paraId="5BA68C5C"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1F638B67"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A31515"/>
          <w:sz w:val="16"/>
          <w:szCs w:val="16"/>
        </w:rPr>
        <w:t>print("Data is SUCCESSFULLY predicted!!")'''</w:t>
      </w:r>
    </w:p>
    <w:p w:rsidR="009A5F99" w:rsidRDefault="009A5F99" w14:paraId="48E7AA10"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7A73F1C3"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8000"/>
          <w:sz w:val="16"/>
          <w:szCs w:val="16"/>
        </w:rPr>
        <w:t># Run the above Code as Function</w:t>
      </w:r>
    </w:p>
    <w:p w:rsidR="009A5F99" w:rsidRDefault="009A5F99" w14:paraId="4D0ED0C2"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4C6B7353"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FF"/>
          <w:sz w:val="16"/>
          <w:szCs w:val="16"/>
        </w:rPr>
        <w:t>def</w:t>
      </w:r>
      <w:r>
        <w:rPr>
          <w:rFonts w:ascii="Consolas" w:hAnsi="Consolas" w:eastAsia="Consolas" w:cs="Consolas"/>
          <w:color w:val="000000"/>
          <w:sz w:val="16"/>
          <w:szCs w:val="16"/>
        </w:rPr>
        <w:t> machine_learning(variable_data_frame, main_data_frame):</w:t>
      </w:r>
    </w:p>
    <w:p w:rsidR="009A5F99" w:rsidRDefault="00000000" w14:paraId="5134109E"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008000"/>
          <w:sz w:val="16"/>
          <w:szCs w:val="16"/>
        </w:rPr>
        <w:t># load data</w:t>
      </w:r>
    </w:p>
    <w:p w:rsidR="009A5F99" w:rsidRDefault="00000000" w14:paraId="556E5297"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data_df = variable_data_frame</w:t>
      </w:r>
    </w:p>
    <w:p w:rsidR="009A5F99" w:rsidRDefault="00000000" w14:paraId="046358DB"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data_df = np.array(data_df)</w:t>
      </w:r>
    </w:p>
    <w:p w:rsidR="009A5F99" w:rsidRDefault="009A5F99" w14:paraId="72546F8B"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2C482B39"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8000"/>
          <w:sz w:val="16"/>
          <w:szCs w:val="16"/>
        </w:rPr>
        <w:t># load model</w:t>
      </w:r>
    </w:p>
    <w:p w:rsidR="009A5F99" w:rsidRDefault="00000000" w14:paraId="67AEE9C5"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model = keras.models.load_model(</w:t>
      </w:r>
      <w:r>
        <w:rPr>
          <w:rFonts w:ascii="Consolas" w:hAnsi="Consolas" w:eastAsia="Consolas" w:cs="Consolas"/>
          <w:color w:val="A31515"/>
          <w:sz w:val="16"/>
          <w:szCs w:val="16"/>
        </w:rPr>
        <w:t>"my_model"</w:t>
      </w:r>
      <w:r>
        <w:rPr>
          <w:rFonts w:ascii="Consolas" w:hAnsi="Consolas" w:eastAsia="Consolas" w:cs="Consolas"/>
          <w:color w:val="000000"/>
          <w:sz w:val="16"/>
          <w:szCs w:val="16"/>
        </w:rPr>
        <w:t>)</w:t>
      </w:r>
    </w:p>
    <w:p w:rsidR="009A5F99" w:rsidRDefault="009A5F99" w14:paraId="3C4B1005"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26B26769"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8000"/>
          <w:sz w:val="16"/>
          <w:szCs w:val="16"/>
        </w:rPr>
        <w:t># predict the data</w:t>
      </w:r>
    </w:p>
    <w:p w:rsidR="009A5F99" w:rsidRDefault="00000000" w14:paraId="2535E796"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fuel_consump = model.predict(data_df)</w:t>
      </w:r>
    </w:p>
    <w:p w:rsidR="009A5F99" w:rsidRDefault="009A5F99" w14:paraId="20022110"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0CBB25CD"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8000"/>
          <w:sz w:val="16"/>
          <w:szCs w:val="16"/>
        </w:rPr>
        <w:t># save the data</w:t>
      </w:r>
    </w:p>
    <w:p w:rsidR="009A5F99" w:rsidRDefault="00000000" w14:paraId="02A5EBCA"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main_data_frame[</w:t>
      </w:r>
      <w:r>
        <w:rPr>
          <w:rFonts w:ascii="Consolas" w:hAnsi="Consolas" w:eastAsia="Consolas" w:cs="Consolas"/>
          <w:color w:val="A31515"/>
          <w:sz w:val="16"/>
          <w:szCs w:val="16"/>
        </w:rPr>
        <w:t>'CORR_FUEL_CONSMP</w:t>
      </w:r>
      <w:r>
        <w:rPr>
          <w:rFonts w:ascii="Consolas" w:hAnsi="Consolas" w:eastAsia="Consolas" w:cs="Consolas"/>
          <w:color w:val="A31515"/>
          <w:sz w:val="16"/>
          <w:szCs w:val="16"/>
        </w:rPr>
        <w:t>'</w:t>
      </w:r>
      <w:r>
        <w:rPr>
          <w:rFonts w:ascii="Consolas" w:hAnsi="Consolas" w:eastAsia="Consolas" w:cs="Consolas"/>
          <w:color w:val="000000"/>
          <w:sz w:val="16"/>
          <w:szCs w:val="16"/>
        </w:rPr>
        <w:t>] = fuel_consump</w:t>
      </w:r>
    </w:p>
    <w:p w:rsidR="009A5F99" w:rsidRDefault="00000000" w14:paraId="32534E58"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008000"/>
          <w:sz w:val="16"/>
          <w:szCs w:val="16"/>
        </w:rPr>
        <w:t>#main_data_frame.to_csv('test_data_results.csv', index = False, header = True)</w:t>
      </w:r>
    </w:p>
    <w:p w:rsidR="009A5F99" w:rsidRDefault="00000000" w14:paraId="40F15505"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p>
    <w:p w:rsidR="009A5F99" w:rsidRDefault="00000000" w14:paraId="05578380"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print(</w:t>
      </w:r>
      <w:r>
        <w:rPr>
          <w:rFonts w:ascii="Consolas" w:hAnsi="Consolas" w:eastAsia="Consolas" w:cs="Consolas"/>
          <w:color w:val="A31515"/>
          <w:sz w:val="16"/>
          <w:szCs w:val="16"/>
        </w:rPr>
        <w:t>"Data is SUCCESSFULLY predicted by Direct Method and Added to main data_frame!!"</w:t>
      </w:r>
      <w:r>
        <w:rPr>
          <w:rFonts w:ascii="Consolas" w:hAnsi="Consolas" w:eastAsia="Consolas" w:cs="Consolas"/>
          <w:color w:val="000000"/>
          <w:sz w:val="16"/>
          <w:szCs w:val="16"/>
        </w:rPr>
        <w:t>)</w:t>
      </w:r>
    </w:p>
    <w:p w:rsidR="009A5F99" w:rsidRDefault="009A5F99" w14:paraId="095C8172"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3CDEB1E1"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FF"/>
          <w:sz w:val="16"/>
          <w:szCs w:val="16"/>
        </w:rPr>
        <w:t>def</w:t>
      </w:r>
      <w:r>
        <w:rPr>
          <w:rFonts w:ascii="Consolas" w:hAnsi="Consolas" w:eastAsia="Consolas" w:cs="Consolas"/>
          <w:color w:val="000000"/>
          <w:sz w:val="16"/>
          <w:szCs w:val="16"/>
        </w:rPr>
        <w:t> corr_factor_NN_MAF(main_data_frame):</w:t>
      </w:r>
    </w:p>
    <w:p w:rsidR="009A5F99" w:rsidRDefault="00000000" w14:paraId="465AD8CF"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008000"/>
          <w:sz w:val="16"/>
          <w:szCs w:val="16"/>
        </w:rPr>
        <w:t>#load data</w:t>
      </w:r>
    </w:p>
    <w:p w:rsidR="009A5F99" w:rsidRDefault="00000000" w14:paraId="263C4F66"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X = main_data_frame[[</w:t>
      </w:r>
      <w:r>
        <w:rPr>
          <w:rFonts w:ascii="Consolas" w:hAnsi="Consolas" w:eastAsia="Consolas" w:cs="Consolas"/>
          <w:color w:val="A31515"/>
          <w:sz w:val="16"/>
          <w:szCs w:val="16"/>
        </w:rPr>
        <w:t>'FUEL_CONSMP by  Best MAP Calculations (gm/min)'</w:t>
      </w:r>
      <w:r>
        <w:rPr>
          <w:rFonts w:ascii="Consolas" w:hAnsi="Consolas" w:eastAsia="Consolas" w:cs="Consolas"/>
          <w:color w:val="000000"/>
          <w:sz w:val="16"/>
          <w:szCs w:val="16"/>
        </w:rPr>
        <w:t>, </w:t>
      </w:r>
      <w:r>
        <w:rPr>
          <w:rFonts w:ascii="Consolas" w:hAnsi="Consolas" w:eastAsia="Consolas" w:cs="Consolas"/>
          <w:color w:val="A31515"/>
          <w:sz w:val="16"/>
          <w:szCs w:val="16"/>
        </w:rPr>
        <w:t>'LAMBDA'</w:t>
      </w:r>
      <w:r>
        <w:rPr>
          <w:rFonts w:ascii="Consolas" w:hAnsi="Consolas" w:eastAsia="Consolas" w:cs="Consolas"/>
          <w:color w:val="000000"/>
          <w:sz w:val="16"/>
          <w:szCs w:val="16"/>
        </w:rPr>
        <w:t>, </w:t>
      </w:r>
      <w:r>
        <w:rPr>
          <w:rFonts w:ascii="Consolas" w:hAnsi="Consolas" w:eastAsia="Consolas" w:cs="Consolas"/>
          <w:color w:val="A31515"/>
          <w:sz w:val="16"/>
          <w:szCs w:val="16"/>
        </w:rPr>
        <w:t>'ENGINE_LOAD'</w:t>
      </w:r>
      <w:r>
        <w:rPr>
          <w:rFonts w:ascii="Consolas" w:hAnsi="Consolas" w:eastAsia="Consolas" w:cs="Consolas"/>
          <w:color w:val="000000"/>
          <w:sz w:val="16"/>
          <w:szCs w:val="16"/>
        </w:rPr>
        <w:t>, </w:t>
      </w:r>
      <w:r>
        <w:rPr>
          <w:rFonts w:ascii="Consolas" w:hAnsi="Consolas" w:eastAsia="Consolas" w:cs="Consolas"/>
          <w:color w:val="A31515"/>
          <w:sz w:val="16"/>
          <w:szCs w:val="16"/>
        </w:rPr>
        <w:t>'INTAKE_MAP'</w:t>
      </w:r>
      <w:r>
        <w:rPr>
          <w:rFonts w:ascii="Consolas" w:hAnsi="Consolas" w:eastAsia="Consolas" w:cs="Consolas"/>
          <w:color w:val="000000"/>
          <w:sz w:val="16"/>
          <w:szCs w:val="16"/>
        </w:rPr>
        <w:t>, </w:t>
      </w:r>
      <w:r>
        <w:rPr>
          <w:rFonts w:ascii="Consolas" w:hAnsi="Consolas" w:eastAsia="Consolas" w:cs="Consolas"/>
          <w:color w:val="A31515"/>
          <w:sz w:val="16"/>
          <w:szCs w:val="16"/>
        </w:rPr>
        <w:t>'MAF_FLOW'</w:t>
      </w:r>
      <w:r>
        <w:rPr>
          <w:rFonts w:ascii="Consolas" w:hAnsi="Consolas" w:eastAsia="Consolas" w:cs="Consolas"/>
          <w:color w:val="000000"/>
          <w:sz w:val="16"/>
          <w:szCs w:val="16"/>
        </w:rPr>
        <w:t>, </w:t>
      </w:r>
      <w:r>
        <w:rPr>
          <w:rFonts w:ascii="Consolas" w:hAnsi="Consolas" w:eastAsia="Consolas" w:cs="Consolas"/>
          <w:color w:val="A31515"/>
          <w:sz w:val="16"/>
          <w:szCs w:val="16"/>
        </w:rPr>
        <w:t>'THROTTLE'</w:t>
      </w:r>
      <w:r>
        <w:rPr>
          <w:rFonts w:ascii="Consolas" w:hAnsi="Consolas" w:eastAsia="Consolas" w:cs="Consolas"/>
          <w:color w:val="000000"/>
          <w:sz w:val="16"/>
          <w:szCs w:val="16"/>
        </w:rPr>
        <w:t>,  </w:t>
      </w:r>
      <w:r>
        <w:rPr>
          <w:rFonts w:ascii="Consolas" w:hAnsi="Consolas" w:eastAsia="Consolas" w:cs="Consolas"/>
          <w:color w:val="A31515"/>
          <w:sz w:val="16"/>
          <w:szCs w:val="16"/>
        </w:rPr>
        <w:t>'RPM'</w:t>
      </w:r>
      <w:r>
        <w:rPr>
          <w:rFonts w:ascii="Consolas" w:hAnsi="Consolas" w:eastAsia="Consolas" w:cs="Consolas"/>
          <w:color w:val="000000"/>
          <w:sz w:val="16"/>
          <w:szCs w:val="16"/>
        </w:rPr>
        <w:t>, </w:t>
      </w:r>
      <w:r>
        <w:rPr>
          <w:rFonts w:ascii="Consolas" w:hAnsi="Consolas" w:eastAsia="Consolas" w:cs="Consolas"/>
          <w:color w:val="A31515"/>
          <w:sz w:val="16"/>
          <w:szCs w:val="16"/>
        </w:rPr>
        <w:t>'SPEED'</w:t>
      </w:r>
      <w:r>
        <w:rPr>
          <w:rFonts w:ascii="Consolas" w:hAnsi="Consolas" w:eastAsia="Consolas" w:cs="Consolas"/>
          <w:color w:val="000000"/>
          <w:sz w:val="16"/>
          <w:szCs w:val="16"/>
        </w:rPr>
        <w:t> ]]  </w:t>
      </w:r>
    </w:p>
    <w:p w:rsidR="009A5F99" w:rsidRDefault="00000000" w14:paraId="72BEB97E"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data_features = np.array(X)</w:t>
      </w:r>
    </w:p>
    <w:p w:rsidR="009A5F99" w:rsidRDefault="009A5F99" w14:paraId="19DF14E1"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1E30CA31"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008000"/>
          <w:sz w:val="16"/>
          <w:szCs w:val="16"/>
        </w:rPr>
        <w:t># load model</w:t>
      </w:r>
    </w:p>
    <w:p w:rsidR="009A5F99" w:rsidRDefault="00000000" w14:paraId="50C97418"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model = keras.models.load_model(</w:t>
      </w:r>
      <w:r>
        <w:rPr>
          <w:rFonts w:ascii="Consolas" w:hAnsi="Consolas" w:eastAsia="Consolas" w:cs="Consolas"/>
          <w:color w:val="A31515"/>
          <w:sz w:val="16"/>
          <w:szCs w:val="16"/>
        </w:rPr>
        <w:t>'</w:t>
      </w:r>
      <w:r>
        <w:rPr>
          <w:rFonts w:ascii="Consolas" w:hAnsi="Consolas" w:eastAsia="Consolas" w:cs="Consolas"/>
          <w:color w:val="A31515"/>
          <w:sz w:val="16"/>
          <w:szCs w:val="16"/>
        </w:rPr>
        <w:t>my_NN_model_MAF'</w:t>
      </w:r>
      <w:r>
        <w:rPr>
          <w:rFonts w:ascii="Consolas" w:hAnsi="Consolas" w:eastAsia="Consolas" w:cs="Consolas"/>
          <w:color w:val="000000"/>
          <w:sz w:val="16"/>
          <w:szCs w:val="16"/>
        </w:rPr>
        <w:t>)</w:t>
      </w:r>
    </w:p>
    <w:p w:rsidR="009A5F99" w:rsidRDefault="00000000" w14:paraId="5B77A2B2"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fuel_consump = model.predict(data_features)</w:t>
      </w:r>
    </w:p>
    <w:p w:rsidR="009A5F99" w:rsidRDefault="009A5F99" w14:paraId="17A968AC"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59215870"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008000"/>
          <w:sz w:val="16"/>
          <w:szCs w:val="16"/>
        </w:rPr>
        <w:t># adding data to data frame </w:t>
      </w:r>
    </w:p>
    <w:p w:rsidR="009A5F99" w:rsidRDefault="00000000" w14:paraId="6F4AA53D"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main_data_frame[</w:t>
      </w:r>
      <w:r>
        <w:rPr>
          <w:rFonts w:ascii="Consolas" w:hAnsi="Consolas" w:eastAsia="Consolas" w:cs="Consolas"/>
          <w:color w:val="A31515"/>
          <w:sz w:val="16"/>
          <w:szCs w:val="16"/>
        </w:rPr>
        <w:t>'CORR_FUEL_CONSMP'</w:t>
      </w:r>
      <w:r>
        <w:rPr>
          <w:rFonts w:ascii="Consolas" w:hAnsi="Consolas" w:eastAsia="Consolas" w:cs="Consolas"/>
          <w:color w:val="000000"/>
          <w:sz w:val="16"/>
          <w:szCs w:val="16"/>
        </w:rPr>
        <w:t>] = fuel_consump</w:t>
      </w:r>
    </w:p>
    <w:p w:rsidR="009A5F99" w:rsidRDefault="009A5F99" w14:paraId="1DB20C39"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528BB24F"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008000"/>
          <w:sz w:val="16"/>
          <w:szCs w:val="16"/>
        </w:rPr>
        <w:t># returns data frame with corrected fuel consumption values</w:t>
      </w:r>
    </w:p>
    <w:p w:rsidR="009A5F99" w:rsidRDefault="00000000" w14:paraId="5444651A"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0000FF"/>
          <w:sz w:val="16"/>
          <w:szCs w:val="16"/>
        </w:rPr>
        <w:t>return</w:t>
      </w:r>
      <w:r>
        <w:rPr>
          <w:rFonts w:ascii="Consolas" w:hAnsi="Consolas" w:eastAsia="Consolas" w:cs="Consolas"/>
          <w:color w:val="000000"/>
          <w:sz w:val="16"/>
          <w:szCs w:val="16"/>
        </w:rPr>
        <w:t> main_data_frame</w:t>
      </w:r>
    </w:p>
    <w:p w:rsidR="009A5F99" w:rsidRDefault="009A5F99" w14:paraId="5EE77F91"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7215D7CE"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FF"/>
          <w:sz w:val="16"/>
          <w:szCs w:val="16"/>
        </w:rPr>
        <w:t>def</w:t>
      </w:r>
      <w:r>
        <w:rPr>
          <w:rFonts w:ascii="Consolas" w:hAnsi="Consolas" w:eastAsia="Consolas" w:cs="Consolas"/>
          <w:color w:val="000000"/>
          <w:sz w:val="16"/>
          <w:szCs w:val="16"/>
        </w:rPr>
        <w:t> corr</w:t>
      </w:r>
      <w:r>
        <w:rPr>
          <w:rFonts w:ascii="Consolas" w:hAnsi="Consolas" w:eastAsia="Consolas" w:cs="Consolas"/>
          <w:color w:val="000000"/>
          <w:sz w:val="16"/>
          <w:szCs w:val="16"/>
        </w:rPr>
        <w:t>_factor_NN_MAP(main_data_frame):</w:t>
      </w:r>
    </w:p>
    <w:p w:rsidR="009A5F99" w:rsidRDefault="00000000" w14:paraId="4B04FCE3"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008000"/>
          <w:sz w:val="16"/>
          <w:szCs w:val="16"/>
        </w:rPr>
        <w:t>#load data</w:t>
      </w:r>
    </w:p>
    <w:p w:rsidR="009A5F99" w:rsidRDefault="00000000" w14:paraId="19665E78"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X = main_data_frame[[</w:t>
      </w:r>
      <w:r>
        <w:rPr>
          <w:rFonts w:ascii="Consolas" w:hAnsi="Consolas" w:eastAsia="Consolas" w:cs="Consolas"/>
          <w:color w:val="A31515"/>
          <w:sz w:val="16"/>
          <w:szCs w:val="16"/>
        </w:rPr>
        <w:t>'FUEL_CONSMP by  Best MAP Calculations (gm/min)'</w:t>
      </w:r>
      <w:r>
        <w:rPr>
          <w:rFonts w:ascii="Consolas" w:hAnsi="Consolas" w:eastAsia="Consolas" w:cs="Consolas"/>
          <w:color w:val="000000"/>
          <w:sz w:val="16"/>
          <w:szCs w:val="16"/>
        </w:rPr>
        <w:t>, </w:t>
      </w:r>
      <w:r>
        <w:rPr>
          <w:rFonts w:ascii="Consolas" w:hAnsi="Consolas" w:eastAsia="Consolas" w:cs="Consolas"/>
          <w:color w:val="A31515"/>
          <w:sz w:val="16"/>
          <w:szCs w:val="16"/>
        </w:rPr>
        <w:t>'LAMBDA'</w:t>
      </w:r>
      <w:r>
        <w:rPr>
          <w:rFonts w:ascii="Consolas" w:hAnsi="Consolas" w:eastAsia="Consolas" w:cs="Consolas"/>
          <w:color w:val="000000"/>
          <w:sz w:val="16"/>
          <w:szCs w:val="16"/>
        </w:rPr>
        <w:t>, </w:t>
      </w:r>
      <w:r>
        <w:rPr>
          <w:rFonts w:ascii="Consolas" w:hAnsi="Consolas" w:eastAsia="Consolas" w:cs="Consolas"/>
          <w:color w:val="A31515"/>
          <w:sz w:val="16"/>
          <w:szCs w:val="16"/>
        </w:rPr>
        <w:t>'ENGINE_LOAD'</w:t>
      </w:r>
      <w:r>
        <w:rPr>
          <w:rFonts w:ascii="Consolas" w:hAnsi="Consolas" w:eastAsia="Consolas" w:cs="Consolas"/>
          <w:color w:val="000000"/>
          <w:sz w:val="16"/>
          <w:szCs w:val="16"/>
        </w:rPr>
        <w:t>, </w:t>
      </w:r>
      <w:r>
        <w:rPr>
          <w:rFonts w:ascii="Consolas" w:hAnsi="Consolas" w:eastAsia="Consolas" w:cs="Consolas"/>
          <w:color w:val="A31515"/>
          <w:sz w:val="16"/>
          <w:szCs w:val="16"/>
        </w:rPr>
        <w:t>'INTAKE_MAP'</w:t>
      </w:r>
      <w:r>
        <w:rPr>
          <w:rFonts w:ascii="Consolas" w:hAnsi="Consolas" w:eastAsia="Consolas" w:cs="Consolas"/>
          <w:color w:val="000000"/>
          <w:sz w:val="16"/>
          <w:szCs w:val="16"/>
        </w:rPr>
        <w:t>, </w:t>
      </w:r>
      <w:r>
        <w:rPr>
          <w:rFonts w:ascii="Consolas" w:hAnsi="Consolas" w:eastAsia="Consolas" w:cs="Consolas"/>
          <w:color w:val="A31515"/>
          <w:sz w:val="16"/>
          <w:szCs w:val="16"/>
        </w:rPr>
        <w:t>'MAF_FLOW'</w:t>
      </w:r>
      <w:r>
        <w:rPr>
          <w:rFonts w:ascii="Consolas" w:hAnsi="Consolas" w:eastAsia="Consolas" w:cs="Consolas"/>
          <w:color w:val="000000"/>
          <w:sz w:val="16"/>
          <w:szCs w:val="16"/>
        </w:rPr>
        <w:t>, </w:t>
      </w:r>
      <w:r>
        <w:rPr>
          <w:rFonts w:ascii="Consolas" w:hAnsi="Consolas" w:eastAsia="Consolas" w:cs="Consolas"/>
          <w:color w:val="A31515"/>
          <w:sz w:val="16"/>
          <w:szCs w:val="16"/>
        </w:rPr>
        <w:t>'THROTTLE'</w:t>
      </w:r>
      <w:r>
        <w:rPr>
          <w:rFonts w:ascii="Consolas" w:hAnsi="Consolas" w:eastAsia="Consolas" w:cs="Consolas"/>
          <w:color w:val="000000"/>
          <w:sz w:val="16"/>
          <w:szCs w:val="16"/>
        </w:rPr>
        <w:t>,  </w:t>
      </w:r>
      <w:r>
        <w:rPr>
          <w:rFonts w:ascii="Consolas" w:hAnsi="Consolas" w:eastAsia="Consolas" w:cs="Consolas"/>
          <w:color w:val="A31515"/>
          <w:sz w:val="16"/>
          <w:szCs w:val="16"/>
        </w:rPr>
        <w:t>'RPM'</w:t>
      </w:r>
      <w:r>
        <w:rPr>
          <w:rFonts w:ascii="Consolas" w:hAnsi="Consolas" w:eastAsia="Consolas" w:cs="Consolas"/>
          <w:color w:val="000000"/>
          <w:sz w:val="16"/>
          <w:szCs w:val="16"/>
        </w:rPr>
        <w:t>, </w:t>
      </w:r>
      <w:r>
        <w:rPr>
          <w:rFonts w:ascii="Consolas" w:hAnsi="Consolas" w:eastAsia="Consolas" w:cs="Consolas"/>
          <w:color w:val="A31515"/>
          <w:sz w:val="16"/>
          <w:szCs w:val="16"/>
        </w:rPr>
        <w:t>'SPEED'</w:t>
      </w:r>
      <w:r>
        <w:rPr>
          <w:rFonts w:ascii="Consolas" w:hAnsi="Consolas" w:eastAsia="Consolas" w:cs="Consolas"/>
          <w:color w:val="000000"/>
          <w:sz w:val="16"/>
          <w:szCs w:val="16"/>
        </w:rPr>
        <w:t> ]]  </w:t>
      </w:r>
    </w:p>
    <w:p w:rsidR="009A5F99" w:rsidRDefault="00000000" w14:paraId="0742D872"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data_features = np.array(X)</w:t>
      </w:r>
    </w:p>
    <w:p w:rsidR="009A5F99" w:rsidRDefault="009A5F99" w14:paraId="2A763F65"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156ABF17"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lastRenderedPageBreak/>
        <w:t>    </w:t>
      </w:r>
      <w:r>
        <w:rPr>
          <w:rFonts w:ascii="Consolas" w:hAnsi="Consolas" w:eastAsia="Consolas" w:cs="Consolas"/>
          <w:color w:val="008000"/>
          <w:sz w:val="16"/>
          <w:szCs w:val="16"/>
        </w:rPr>
        <w:t># load model</w:t>
      </w:r>
    </w:p>
    <w:p w:rsidR="009A5F99" w:rsidRDefault="00000000" w14:paraId="3B318E14"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model = keras.models.load_model(</w:t>
      </w:r>
      <w:r>
        <w:rPr>
          <w:rFonts w:ascii="Consolas" w:hAnsi="Consolas" w:eastAsia="Consolas" w:cs="Consolas"/>
          <w:color w:val="A31515"/>
          <w:sz w:val="16"/>
          <w:szCs w:val="16"/>
        </w:rPr>
        <w:t>'my_NN_model_MAP'</w:t>
      </w:r>
      <w:r>
        <w:rPr>
          <w:rFonts w:ascii="Consolas" w:hAnsi="Consolas" w:eastAsia="Consolas" w:cs="Consolas"/>
          <w:color w:val="000000"/>
          <w:sz w:val="16"/>
          <w:szCs w:val="16"/>
        </w:rPr>
        <w:t>)</w:t>
      </w:r>
    </w:p>
    <w:p w:rsidR="009A5F99" w:rsidRDefault="00000000" w14:paraId="77245BFF"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fuel_consump = model.predict(data_features)</w:t>
      </w:r>
    </w:p>
    <w:p w:rsidR="009A5F99" w:rsidRDefault="009A5F99" w14:paraId="48EA3175"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5B783E07"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008000"/>
          <w:sz w:val="16"/>
          <w:szCs w:val="16"/>
        </w:rPr>
        <w:t># adding data to data frame </w:t>
      </w:r>
    </w:p>
    <w:p w:rsidR="009A5F99" w:rsidRDefault="00000000" w14:paraId="2EF07B4B"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main_data_frame[</w:t>
      </w:r>
      <w:r>
        <w:rPr>
          <w:rFonts w:ascii="Consolas" w:hAnsi="Consolas" w:eastAsia="Consolas" w:cs="Consolas"/>
          <w:color w:val="A31515"/>
          <w:sz w:val="16"/>
          <w:szCs w:val="16"/>
        </w:rPr>
        <w:t>'CORR_FUEL_CONSMP'</w:t>
      </w:r>
      <w:r>
        <w:rPr>
          <w:rFonts w:ascii="Consolas" w:hAnsi="Consolas" w:eastAsia="Consolas" w:cs="Consolas"/>
          <w:color w:val="000000"/>
          <w:sz w:val="16"/>
          <w:szCs w:val="16"/>
        </w:rPr>
        <w:t>] = fuel_consump</w:t>
      </w:r>
    </w:p>
    <w:p w:rsidR="009A5F99" w:rsidRDefault="009A5F99" w14:paraId="5AB6C389" w14:textId="77777777">
      <w:pPr>
        <w:shd w:val="clear" w:color="auto" w:fill="FFFFFF"/>
        <w:spacing w:line="240" w:lineRule="auto"/>
        <w:jc w:val="left"/>
        <w:rPr>
          <w:rFonts w:ascii="Consolas" w:hAnsi="Consolas" w:eastAsia="Consolas" w:cs="Consolas"/>
          <w:color w:val="000000"/>
          <w:sz w:val="16"/>
          <w:szCs w:val="16"/>
        </w:rPr>
      </w:pPr>
    </w:p>
    <w:p w:rsidR="009A5F99" w:rsidRDefault="00000000" w14:paraId="30785010"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008000"/>
          <w:sz w:val="16"/>
          <w:szCs w:val="16"/>
        </w:rPr>
        <w:t># returns data frame with corrected fuel consumption values</w:t>
      </w:r>
    </w:p>
    <w:p w:rsidR="009A5F99" w:rsidRDefault="00000000" w14:paraId="12A441DE" w14:textId="77777777">
      <w:pPr>
        <w:shd w:val="clear" w:color="auto" w:fill="FFFFFF"/>
        <w:spacing w:line="240" w:lineRule="auto"/>
        <w:jc w:val="left"/>
        <w:rPr>
          <w:rFonts w:ascii="Consolas" w:hAnsi="Consolas" w:eastAsia="Consolas" w:cs="Consolas"/>
          <w:color w:val="000000"/>
          <w:sz w:val="16"/>
          <w:szCs w:val="16"/>
        </w:rPr>
      </w:pPr>
      <w:r>
        <w:rPr>
          <w:rFonts w:ascii="Consolas" w:hAnsi="Consolas" w:eastAsia="Consolas" w:cs="Consolas"/>
          <w:color w:val="000000"/>
          <w:sz w:val="16"/>
          <w:szCs w:val="16"/>
        </w:rPr>
        <w:t>    </w:t>
      </w:r>
      <w:r>
        <w:rPr>
          <w:rFonts w:ascii="Consolas" w:hAnsi="Consolas" w:eastAsia="Consolas" w:cs="Consolas"/>
          <w:color w:val="0000FF"/>
          <w:sz w:val="16"/>
          <w:szCs w:val="16"/>
        </w:rPr>
        <w:t>return</w:t>
      </w:r>
      <w:r>
        <w:rPr>
          <w:rFonts w:ascii="Consolas" w:hAnsi="Consolas" w:eastAsia="Consolas" w:cs="Consolas"/>
          <w:color w:val="000000"/>
          <w:sz w:val="16"/>
          <w:szCs w:val="16"/>
        </w:rPr>
        <w:t> main_data_frame</w:t>
      </w:r>
    </w:p>
    <w:p w:rsidR="009A5F99" w:rsidRDefault="009A5F99" w14:paraId="427FA323" w14:textId="77777777">
      <w:pPr>
        <w:shd w:val="clear" w:color="auto" w:fill="FFFFFF"/>
        <w:spacing w:line="240" w:lineRule="auto"/>
        <w:jc w:val="left"/>
        <w:rPr>
          <w:rFonts w:ascii="Consolas" w:hAnsi="Consolas" w:eastAsia="Consolas" w:cs="Consolas"/>
          <w:color w:val="000000"/>
          <w:sz w:val="21"/>
          <w:szCs w:val="21"/>
        </w:rPr>
      </w:pPr>
    </w:p>
    <w:p w:rsidR="009A5F99" w:rsidRDefault="009A5F99" w14:paraId="35A2461D" w14:textId="77777777">
      <w:pPr>
        <w:pStyle w:val="Title"/>
        <w:jc w:val="left"/>
      </w:pPr>
    </w:p>
    <w:p w:rsidR="009A5F99" w:rsidRDefault="009A5F99" w14:paraId="2D689C8E" w14:textId="77777777">
      <w:pPr>
        <w:shd w:val="clear" w:color="auto" w:fill="FFFFFF"/>
        <w:spacing w:line="240" w:lineRule="auto"/>
        <w:jc w:val="left"/>
        <w:rPr>
          <w:rFonts w:ascii="Consolas" w:hAnsi="Consolas" w:eastAsia="Consolas" w:cs="Consolas"/>
          <w:color w:val="000000"/>
          <w:sz w:val="16"/>
          <w:szCs w:val="16"/>
        </w:rPr>
      </w:pPr>
    </w:p>
    <w:p w:rsidR="009A5F99" w:rsidRDefault="009A5F99" w14:paraId="214ABB25" w14:textId="77777777">
      <w:pPr>
        <w:shd w:val="clear" w:color="auto" w:fill="FFFFFF"/>
        <w:spacing w:line="240" w:lineRule="auto"/>
        <w:jc w:val="left"/>
        <w:rPr>
          <w:rFonts w:ascii="Consolas" w:hAnsi="Consolas" w:eastAsia="Consolas" w:cs="Consolas"/>
          <w:color w:val="000000"/>
          <w:sz w:val="16"/>
          <w:szCs w:val="16"/>
        </w:rPr>
      </w:pPr>
    </w:p>
    <w:p w:rsidR="009A5F99" w:rsidRDefault="009A5F99" w14:paraId="4AFA3FD3" w14:textId="77777777"/>
    <w:p w:rsidR="009A5F99" w:rsidRDefault="009A5F99" w14:paraId="7D6F6321" w14:textId="77777777"/>
    <w:p w:rsidR="009A5F99" w:rsidRDefault="009A5F99" w14:paraId="353AF541" w14:textId="77777777"/>
    <w:p w:rsidR="009A5F99" w:rsidRDefault="009A5F99" w14:paraId="31DF99A7" w14:textId="77777777"/>
    <w:p w:rsidR="009A5F99" w:rsidRDefault="009A5F99" w14:paraId="6A1669BE" w14:textId="77777777"/>
    <w:p w:rsidR="009A5F99" w:rsidRDefault="009A5F99" w14:paraId="78E38233" w14:textId="77777777"/>
    <w:p w:rsidR="009A5F99" w:rsidRDefault="009A5F99" w14:paraId="4B06D91C" w14:textId="77777777"/>
    <w:p w:rsidR="009A5F99" w:rsidRDefault="009A5F99" w14:paraId="60C3E74E" w14:textId="77777777">
      <w:pPr>
        <w:rPr>
          <w:ins w:author="Parth Patel" w:date="2021-03-25T10:24:00Z" w:id="1074"/>
        </w:rPr>
      </w:pPr>
    </w:p>
    <w:p w:rsidR="009A5F99" w:rsidRDefault="009A5F99" w14:paraId="568D76E6" w14:textId="77777777">
      <w:pPr>
        <w:rPr>
          <w:ins w:author="Parth Patel" w:date="2021-03-25T10:24:00Z" w:id="1075"/>
        </w:rPr>
      </w:pPr>
    </w:p>
    <w:p w:rsidR="009A5F99" w:rsidRDefault="009A5F99" w14:paraId="0C172E0C" w14:textId="77777777">
      <w:pPr>
        <w:rPr>
          <w:ins w:author="Parth Patel" w:date="2021-03-25T10:24:00Z" w:id="1076"/>
        </w:rPr>
      </w:pPr>
    </w:p>
    <w:p w:rsidR="009A5F99" w:rsidRDefault="009A5F99" w14:paraId="704E49B0" w14:textId="77777777">
      <w:pPr>
        <w:rPr>
          <w:ins w:author="Parth Patel" w:date="2021-03-25T10:24:00Z" w:id="1077"/>
        </w:rPr>
      </w:pPr>
    </w:p>
    <w:p w:rsidR="009A5F99" w:rsidRDefault="009A5F99" w14:paraId="066DE226" w14:textId="77777777">
      <w:pPr>
        <w:rPr>
          <w:ins w:author="Parth Patel" w:date="2021-03-25T10:24:00Z" w:id="1078"/>
        </w:rPr>
      </w:pPr>
    </w:p>
    <w:p w:rsidR="009A5F99" w:rsidRDefault="009A5F99" w14:paraId="40896D00" w14:textId="77777777">
      <w:pPr>
        <w:rPr>
          <w:ins w:author="Parth Patel" w:date="2021-03-25T10:24:00Z" w:id="1079"/>
        </w:rPr>
      </w:pPr>
    </w:p>
    <w:p w:rsidR="009A5F99" w:rsidRDefault="009A5F99" w14:paraId="73275E61" w14:textId="77777777">
      <w:pPr>
        <w:rPr>
          <w:ins w:author="Parth Patel" w:date="2021-03-25T10:24:00Z" w:id="1080"/>
        </w:rPr>
      </w:pPr>
    </w:p>
    <w:p w:rsidR="009A5F99" w:rsidRDefault="009A5F99" w14:paraId="485CB715" w14:textId="77777777">
      <w:pPr>
        <w:rPr>
          <w:ins w:author="Parth Patel" w:date="2021-03-25T10:24:00Z" w:id="1081"/>
        </w:rPr>
      </w:pPr>
    </w:p>
    <w:p w:rsidR="009A5F99" w:rsidRDefault="009A5F99" w14:paraId="27E8869C" w14:textId="77777777">
      <w:pPr>
        <w:rPr>
          <w:ins w:author="Parth Patel" w:date="2021-03-25T10:24:00Z" w:id="1082"/>
        </w:rPr>
      </w:pPr>
    </w:p>
    <w:p w:rsidR="009A5F99" w:rsidRDefault="009A5F99" w14:paraId="1E80CA51" w14:textId="77777777">
      <w:pPr>
        <w:rPr>
          <w:ins w:author="Parth Patel" w:date="2021-03-25T10:24:00Z" w:id="1083"/>
        </w:rPr>
      </w:pPr>
    </w:p>
    <w:p w:rsidR="009A5F99" w:rsidRDefault="009A5F99" w14:paraId="4DDE4F61" w14:textId="77777777">
      <w:pPr>
        <w:rPr>
          <w:ins w:author="Parth Patel" w:date="2021-03-25T10:24:00Z" w:id="1084"/>
        </w:rPr>
      </w:pPr>
    </w:p>
    <w:p w:rsidR="009A5F99" w:rsidRDefault="00000000" w14:paraId="649820CA" w14:textId="77777777">
      <w:pPr>
        <w:pStyle w:val="Title"/>
        <w:jc w:val="left"/>
        <w:rPr>
          <w:ins w:author="Parth Patel" w:date="2021-03-25T10:24:00Z" w:id="1085"/>
        </w:rPr>
      </w:pPr>
      <w:bookmarkStart w:name="_4bvk7pj" w:colFirst="0" w:colLast="0" w:id="1086"/>
      <w:bookmarkEnd w:id="1086"/>
      <w:ins w:author="Parth Patel" w:date="2021-03-25T10:24:00Z" w:id="1087">
        <w:r>
          <w:t>Appendix G: Python Code (RF)</w:t>
        </w:r>
      </w:ins>
    </w:p>
    <w:p w:rsidR="009A5F99" w:rsidRDefault="00000000" w14:paraId="3B2EDC72" w14:textId="77777777">
      <w:pPr>
        <w:shd w:val="clear" w:color="auto" w:fill="FFFFFF"/>
        <w:spacing w:line="240" w:lineRule="auto"/>
        <w:jc w:val="left"/>
        <w:rPr>
          <w:ins w:author="Parth Patel" w:date="2021-03-25T10:24:00Z" w:id="1088"/>
          <w:rFonts w:ascii="Consolas" w:hAnsi="Consolas" w:eastAsia="Consolas" w:cs="Consolas"/>
          <w:color w:val="000000"/>
          <w:sz w:val="16"/>
          <w:szCs w:val="16"/>
        </w:rPr>
      </w:pPr>
      <w:ins w:author="Parth Patel" w:date="2021-03-25T10:24:00Z" w:id="1089">
        <w:r>
          <w:rPr>
            <w:rFonts w:ascii="Consolas" w:hAnsi="Consolas" w:eastAsia="Consolas" w:cs="Consolas"/>
            <w:color w:val="0000FF"/>
            <w:sz w:val="16"/>
            <w:szCs w:val="16"/>
          </w:rPr>
          <w:t>import</w:t>
        </w:r>
        <w:r>
          <w:rPr>
            <w:rFonts w:ascii="Consolas" w:hAnsi="Consolas" w:eastAsia="Consolas" w:cs="Consolas"/>
            <w:color w:val="000000"/>
            <w:sz w:val="16"/>
            <w:szCs w:val="16"/>
          </w:rPr>
          <w:t> numpy </w:t>
        </w:r>
        <w:r>
          <w:rPr>
            <w:rFonts w:ascii="Consolas" w:hAnsi="Consolas" w:eastAsia="Consolas" w:cs="Consolas"/>
            <w:color w:val="0000FF"/>
            <w:sz w:val="16"/>
            <w:szCs w:val="16"/>
          </w:rPr>
          <w:t>as</w:t>
        </w:r>
        <w:r>
          <w:rPr>
            <w:rFonts w:ascii="Consolas" w:hAnsi="Consolas" w:eastAsia="Consolas" w:cs="Consolas"/>
            <w:color w:val="000000"/>
            <w:sz w:val="16"/>
            <w:szCs w:val="16"/>
          </w:rPr>
          <w:t> np</w:t>
        </w:r>
      </w:ins>
    </w:p>
    <w:p w:rsidR="009A5F99" w:rsidRDefault="00000000" w14:paraId="0FCBCCF2" w14:textId="77777777">
      <w:pPr>
        <w:shd w:val="clear" w:color="auto" w:fill="FFFFFF"/>
        <w:spacing w:line="240" w:lineRule="auto"/>
        <w:jc w:val="left"/>
        <w:rPr>
          <w:ins w:author="Parth Patel" w:date="2021-03-25T10:24:00Z" w:id="1090"/>
          <w:rFonts w:ascii="Consolas" w:hAnsi="Consolas" w:eastAsia="Consolas" w:cs="Consolas"/>
          <w:color w:val="000000"/>
          <w:sz w:val="16"/>
          <w:szCs w:val="16"/>
        </w:rPr>
      </w:pPr>
      <w:ins w:author="Parth Patel" w:date="2021-03-25T10:24:00Z" w:id="1091">
        <w:r>
          <w:rPr>
            <w:rFonts w:ascii="Consolas" w:hAnsi="Consolas" w:eastAsia="Consolas" w:cs="Consolas"/>
            <w:color w:val="0000FF"/>
            <w:sz w:val="16"/>
            <w:szCs w:val="16"/>
          </w:rPr>
          <w:t>import</w:t>
        </w:r>
        <w:r>
          <w:rPr>
            <w:rFonts w:ascii="Consolas" w:hAnsi="Consolas" w:eastAsia="Consolas" w:cs="Consolas"/>
            <w:color w:val="000000"/>
            <w:sz w:val="16"/>
            <w:szCs w:val="16"/>
          </w:rPr>
          <w:t> matplotlib.pyplot </w:t>
        </w:r>
        <w:r>
          <w:rPr>
            <w:rFonts w:ascii="Consolas" w:hAnsi="Consolas" w:eastAsia="Consolas" w:cs="Consolas"/>
            <w:color w:val="0000FF"/>
            <w:sz w:val="16"/>
            <w:szCs w:val="16"/>
          </w:rPr>
          <w:t>as</w:t>
        </w:r>
        <w:r>
          <w:rPr>
            <w:rFonts w:ascii="Consolas" w:hAnsi="Consolas" w:eastAsia="Consolas" w:cs="Consolas"/>
            <w:color w:val="000000"/>
            <w:sz w:val="16"/>
            <w:szCs w:val="16"/>
          </w:rPr>
          <w:t> plt</w:t>
        </w:r>
      </w:ins>
    </w:p>
    <w:p w:rsidR="009A5F99" w:rsidRDefault="00000000" w14:paraId="188216FD" w14:textId="77777777">
      <w:pPr>
        <w:shd w:val="clear" w:color="auto" w:fill="FFFFFF"/>
        <w:spacing w:line="240" w:lineRule="auto"/>
        <w:jc w:val="left"/>
        <w:rPr>
          <w:ins w:author="Parth Patel" w:date="2021-03-25T10:24:00Z" w:id="1092"/>
          <w:rFonts w:ascii="Consolas" w:hAnsi="Consolas" w:eastAsia="Consolas" w:cs="Consolas"/>
          <w:color w:val="000000"/>
          <w:sz w:val="16"/>
          <w:szCs w:val="16"/>
        </w:rPr>
      </w:pPr>
      <w:ins w:author="Parth Patel" w:date="2021-03-25T10:24:00Z" w:id="1093">
        <w:r>
          <w:rPr>
            <w:rFonts w:ascii="Consolas" w:hAnsi="Consolas" w:eastAsia="Consolas" w:cs="Consolas"/>
            <w:color w:val="0000FF"/>
            <w:sz w:val="16"/>
            <w:szCs w:val="16"/>
          </w:rPr>
          <w:t>import</w:t>
        </w:r>
        <w:r>
          <w:rPr>
            <w:rFonts w:ascii="Consolas" w:hAnsi="Consolas" w:eastAsia="Consolas" w:cs="Consolas"/>
            <w:color w:val="000000"/>
            <w:sz w:val="16"/>
            <w:szCs w:val="16"/>
          </w:rPr>
          <w:t> pandas </w:t>
        </w:r>
        <w:r>
          <w:rPr>
            <w:rFonts w:ascii="Consolas" w:hAnsi="Consolas" w:eastAsia="Consolas" w:cs="Consolas"/>
            <w:color w:val="0000FF"/>
            <w:sz w:val="16"/>
            <w:szCs w:val="16"/>
          </w:rPr>
          <w:t>as</w:t>
        </w:r>
        <w:r>
          <w:rPr>
            <w:rFonts w:ascii="Consolas" w:hAnsi="Consolas" w:eastAsia="Consolas" w:cs="Consolas"/>
            <w:color w:val="000000"/>
            <w:sz w:val="16"/>
            <w:szCs w:val="16"/>
          </w:rPr>
          <w:t> pd</w:t>
        </w:r>
      </w:ins>
    </w:p>
    <w:p w:rsidR="009A5F99" w:rsidRDefault="00000000" w14:paraId="51B8AECB" w14:textId="77777777">
      <w:pPr>
        <w:shd w:val="clear" w:color="auto" w:fill="FFFFFF"/>
        <w:spacing w:line="240" w:lineRule="auto"/>
        <w:jc w:val="left"/>
        <w:rPr>
          <w:ins w:author="Parth Patel" w:date="2021-03-25T10:24:00Z" w:id="1094"/>
          <w:rFonts w:ascii="Consolas" w:hAnsi="Consolas" w:eastAsia="Consolas" w:cs="Consolas"/>
          <w:color w:val="000000"/>
          <w:sz w:val="16"/>
          <w:szCs w:val="16"/>
        </w:rPr>
      </w:pPr>
      <w:ins w:author="Parth Patel" w:date="2021-03-25T10:24:00Z" w:id="1095">
        <w:r>
          <w:rPr>
            <w:rFonts w:ascii="Consolas" w:hAnsi="Consolas" w:eastAsia="Consolas" w:cs="Consolas"/>
            <w:color w:val="0000FF"/>
            <w:sz w:val="16"/>
            <w:szCs w:val="16"/>
          </w:rPr>
          <w:t>from</w:t>
        </w:r>
        <w:r>
          <w:rPr>
            <w:rFonts w:ascii="Consolas" w:hAnsi="Consolas" w:eastAsia="Consolas" w:cs="Consolas"/>
            <w:color w:val="000000"/>
            <w:sz w:val="16"/>
            <w:szCs w:val="16"/>
          </w:rPr>
          <w:t> sklearn.ensemble </w:t>
        </w:r>
        <w:r>
          <w:rPr>
            <w:rFonts w:ascii="Consolas" w:hAnsi="Consolas" w:eastAsia="Consolas" w:cs="Consolas"/>
            <w:color w:val="0000FF"/>
            <w:sz w:val="16"/>
            <w:szCs w:val="16"/>
          </w:rPr>
          <w:t>import</w:t>
        </w:r>
        <w:r>
          <w:rPr>
            <w:rFonts w:ascii="Consolas" w:hAnsi="Consolas" w:eastAsia="Consolas" w:cs="Consolas"/>
            <w:color w:val="000000"/>
            <w:sz w:val="16"/>
            <w:szCs w:val="16"/>
          </w:rPr>
          <w:t> </w:t>
        </w:r>
        <w:r>
          <w:rPr>
            <w:rFonts w:ascii="Consolas" w:hAnsi="Consolas" w:eastAsia="Consolas" w:cs="Consolas"/>
            <w:color w:val="000000"/>
            <w:sz w:val="16"/>
            <w:szCs w:val="16"/>
          </w:rPr>
          <w:t>RandomForestRegressor</w:t>
        </w:r>
      </w:ins>
    </w:p>
    <w:p w:rsidR="009A5F99" w:rsidRDefault="00000000" w14:paraId="35167524" w14:textId="77777777">
      <w:pPr>
        <w:shd w:val="clear" w:color="auto" w:fill="FFFFFF"/>
        <w:spacing w:line="240" w:lineRule="auto"/>
        <w:jc w:val="left"/>
        <w:rPr>
          <w:ins w:author="Parth Patel" w:date="2021-03-25T10:24:00Z" w:id="1096"/>
          <w:rFonts w:ascii="Consolas" w:hAnsi="Consolas" w:eastAsia="Consolas" w:cs="Consolas"/>
          <w:color w:val="000000"/>
          <w:sz w:val="16"/>
          <w:szCs w:val="16"/>
        </w:rPr>
      </w:pPr>
      <w:ins w:author="Parth Patel" w:date="2021-03-25T10:24:00Z" w:id="1097">
        <w:r>
          <w:rPr>
            <w:rFonts w:ascii="Consolas" w:hAnsi="Consolas" w:eastAsia="Consolas" w:cs="Consolas"/>
            <w:color w:val="0000FF"/>
            <w:sz w:val="16"/>
            <w:szCs w:val="16"/>
          </w:rPr>
          <w:t>from</w:t>
        </w:r>
        <w:r>
          <w:rPr>
            <w:rFonts w:ascii="Consolas" w:hAnsi="Consolas" w:eastAsia="Consolas" w:cs="Consolas"/>
            <w:color w:val="000000"/>
            <w:sz w:val="16"/>
            <w:szCs w:val="16"/>
          </w:rPr>
          <w:t> sklearn.model_selection </w:t>
        </w:r>
        <w:r>
          <w:rPr>
            <w:rFonts w:ascii="Consolas" w:hAnsi="Consolas" w:eastAsia="Consolas" w:cs="Consolas"/>
            <w:color w:val="0000FF"/>
            <w:sz w:val="16"/>
            <w:szCs w:val="16"/>
          </w:rPr>
          <w:t>import</w:t>
        </w:r>
        <w:r>
          <w:rPr>
            <w:rFonts w:ascii="Consolas" w:hAnsi="Consolas" w:eastAsia="Consolas" w:cs="Consolas"/>
            <w:color w:val="000000"/>
            <w:sz w:val="16"/>
            <w:szCs w:val="16"/>
          </w:rPr>
          <w:t> train_test_split</w:t>
        </w:r>
      </w:ins>
    </w:p>
    <w:p w:rsidR="009A5F99" w:rsidRDefault="00000000" w14:paraId="3998C649" w14:textId="77777777">
      <w:pPr>
        <w:shd w:val="clear" w:color="auto" w:fill="FFFFFF"/>
        <w:spacing w:line="240" w:lineRule="auto"/>
        <w:jc w:val="left"/>
        <w:rPr>
          <w:ins w:author="Parth Patel" w:date="2021-03-25T10:24:00Z" w:id="1098"/>
          <w:rFonts w:ascii="Consolas" w:hAnsi="Consolas" w:eastAsia="Consolas" w:cs="Consolas"/>
          <w:color w:val="000000"/>
          <w:sz w:val="16"/>
          <w:szCs w:val="16"/>
        </w:rPr>
      </w:pPr>
      <w:ins w:author="Parth Patel" w:date="2021-03-25T10:24:00Z" w:id="1099">
        <w:r>
          <w:rPr>
            <w:rFonts w:ascii="Consolas" w:hAnsi="Consolas" w:eastAsia="Consolas" w:cs="Consolas"/>
            <w:color w:val="0000FF"/>
            <w:sz w:val="16"/>
            <w:szCs w:val="16"/>
          </w:rPr>
          <w:t>from</w:t>
        </w:r>
        <w:r>
          <w:rPr>
            <w:rFonts w:ascii="Consolas" w:hAnsi="Consolas" w:eastAsia="Consolas" w:cs="Consolas"/>
            <w:color w:val="000000"/>
            <w:sz w:val="16"/>
            <w:szCs w:val="16"/>
          </w:rPr>
          <w:t> sklearn </w:t>
        </w:r>
        <w:r>
          <w:rPr>
            <w:rFonts w:ascii="Consolas" w:hAnsi="Consolas" w:eastAsia="Consolas" w:cs="Consolas"/>
            <w:color w:val="0000FF"/>
            <w:sz w:val="16"/>
            <w:szCs w:val="16"/>
          </w:rPr>
          <w:t>import</w:t>
        </w:r>
        <w:r>
          <w:rPr>
            <w:rFonts w:ascii="Consolas" w:hAnsi="Consolas" w:eastAsia="Consolas" w:cs="Consolas"/>
            <w:color w:val="000000"/>
            <w:sz w:val="16"/>
            <w:szCs w:val="16"/>
          </w:rPr>
          <w:t> metrics</w:t>
        </w:r>
      </w:ins>
    </w:p>
    <w:p w:rsidR="009A5F99" w:rsidRDefault="00000000" w14:paraId="34FBC10D" w14:textId="77777777">
      <w:pPr>
        <w:shd w:val="clear" w:color="auto" w:fill="FFFFFF"/>
        <w:spacing w:line="240" w:lineRule="auto"/>
        <w:jc w:val="left"/>
        <w:rPr>
          <w:ins w:author="Parth Patel" w:date="2021-03-25T10:24:00Z" w:id="1100"/>
          <w:rFonts w:ascii="Consolas" w:hAnsi="Consolas" w:eastAsia="Consolas" w:cs="Consolas"/>
          <w:color w:val="000000"/>
          <w:sz w:val="16"/>
          <w:szCs w:val="16"/>
        </w:rPr>
      </w:pPr>
      <w:ins w:author="Parth Patel" w:date="2021-03-25T10:24:00Z" w:id="1101">
        <w:r>
          <w:rPr>
            <w:rFonts w:ascii="Consolas" w:hAnsi="Consolas" w:eastAsia="Consolas" w:cs="Consolas"/>
            <w:color w:val="0000FF"/>
            <w:sz w:val="16"/>
            <w:szCs w:val="16"/>
          </w:rPr>
          <w:t>from</w:t>
        </w:r>
        <w:r>
          <w:rPr>
            <w:rFonts w:ascii="Consolas" w:hAnsi="Consolas" w:eastAsia="Consolas" w:cs="Consolas"/>
            <w:color w:val="000000"/>
            <w:sz w:val="16"/>
            <w:szCs w:val="16"/>
          </w:rPr>
          <w:t> sklearn.metrics </w:t>
        </w:r>
        <w:r>
          <w:rPr>
            <w:rFonts w:ascii="Consolas" w:hAnsi="Consolas" w:eastAsia="Consolas" w:cs="Consolas"/>
            <w:color w:val="0000FF"/>
            <w:sz w:val="16"/>
            <w:szCs w:val="16"/>
          </w:rPr>
          <w:t>import</w:t>
        </w:r>
        <w:r>
          <w:rPr>
            <w:rFonts w:ascii="Consolas" w:hAnsi="Consolas" w:eastAsia="Consolas" w:cs="Consolas"/>
            <w:color w:val="000000"/>
            <w:sz w:val="16"/>
            <w:szCs w:val="16"/>
          </w:rPr>
          <w:t> classification_report, confusion_matrix, accuracy_score</w:t>
        </w:r>
      </w:ins>
    </w:p>
    <w:p w:rsidR="009A5F99" w:rsidRDefault="00000000" w14:paraId="3929E418" w14:textId="77777777">
      <w:pPr>
        <w:shd w:val="clear" w:color="auto" w:fill="FFFFFF"/>
        <w:spacing w:line="240" w:lineRule="auto"/>
        <w:jc w:val="left"/>
        <w:rPr>
          <w:ins w:author="Parth Patel" w:date="2021-03-25T10:24:00Z" w:id="1102"/>
          <w:rFonts w:ascii="Consolas" w:hAnsi="Consolas" w:eastAsia="Consolas" w:cs="Consolas"/>
          <w:color w:val="000000"/>
          <w:sz w:val="16"/>
          <w:szCs w:val="16"/>
        </w:rPr>
      </w:pPr>
      <w:ins w:author="Parth Patel" w:date="2021-03-25T10:24:00Z" w:id="1103">
        <w:r>
          <w:rPr>
            <w:rFonts w:ascii="Consolas" w:hAnsi="Consolas" w:eastAsia="Consolas" w:cs="Consolas"/>
            <w:color w:val="0000FF"/>
            <w:sz w:val="16"/>
            <w:szCs w:val="16"/>
          </w:rPr>
          <w:t>from</w:t>
        </w:r>
        <w:r>
          <w:rPr>
            <w:rFonts w:ascii="Consolas" w:hAnsi="Consolas" w:eastAsia="Consolas" w:cs="Consolas"/>
            <w:color w:val="000000"/>
            <w:sz w:val="16"/>
            <w:szCs w:val="16"/>
          </w:rPr>
          <w:t> sklearn.metrics </w:t>
        </w:r>
        <w:r>
          <w:rPr>
            <w:rFonts w:ascii="Consolas" w:hAnsi="Consolas" w:eastAsia="Consolas" w:cs="Consolas"/>
            <w:color w:val="0000FF"/>
            <w:sz w:val="16"/>
            <w:szCs w:val="16"/>
          </w:rPr>
          <w:t>import</w:t>
        </w:r>
        <w:r>
          <w:rPr>
            <w:rFonts w:ascii="Consolas" w:hAnsi="Consolas" w:eastAsia="Consolas" w:cs="Consolas"/>
            <w:color w:val="000000"/>
            <w:sz w:val="16"/>
            <w:szCs w:val="16"/>
          </w:rPr>
          <w:t> r2_score</w:t>
        </w:r>
      </w:ins>
    </w:p>
    <w:p w:rsidR="009A5F99" w:rsidRDefault="009A5F99" w14:paraId="1720346E" w14:textId="77777777">
      <w:pPr>
        <w:shd w:val="clear" w:color="auto" w:fill="FFFFFF"/>
        <w:spacing w:line="240" w:lineRule="auto"/>
        <w:jc w:val="left"/>
        <w:rPr>
          <w:ins w:author="Parth Patel" w:date="2021-03-25T10:24:00Z" w:id="1104"/>
          <w:rFonts w:ascii="Consolas" w:hAnsi="Consolas" w:eastAsia="Consolas" w:cs="Consolas"/>
          <w:color w:val="000000"/>
          <w:sz w:val="16"/>
          <w:szCs w:val="16"/>
        </w:rPr>
      </w:pPr>
    </w:p>
    <w:p w:rsidR="009A5F99" w:rsidRDefault="00000000" w14:paraId="49880CEB" w14:textId="77777777">
      <w:pPr>
        <w:shd w:val="clear" w:color="auto" w:fill="FFFFFF"/>
        <w:spacing w:line="240" w:lineRule="auto"/>
        <w:jc w:val="left"/>
        <w:rPr>
          <w:ins w:author="Parth Patel" w:date="2021-03-25T10:24:00Z" w:id="1105"/>
          <w:rFonts w:ascii="Consolas" w:hAnsi="Consolas" w:eastAsia="Consolas" w:cs="Consolas"/>
          <w:color w:val="000000"/>
          <w:sz w:val="16"/>
          <w:szCs w:val="16"/>
        </w:rPr>
      </w:pPr>
      <w:ins w:author="Parth Patel" w:date="2021-03-25T10:24:00Z" w:id="1106">
        <w:r>
          <w:rPr>
            <w:rFonts w:ascii="Consolas" w:hAnsi="Consolas" w:eastAsia="Consolas" w:cs="Consolas"/>
            <w:color w:val="008000"/>
            <w:sz w:val="16"/>
            <w:szCs w:val="16"/>
          </w:rPr>
          <w:t># ## Importing Data</w:t>
        </w:r>
      </w:ins>
    </w:p>
    <w:p w:rsidR="009A5F99" w:rsidRDefault="00000000" w14:paraId="03646C9D" w14:textId="77777777">
      <w:pPr>
        <w:shd w:val="clear" w:color="auto" w:fill="FFFFFF"/>
        <w:spacing w:line="240" w:lineRule="auto"/>
        <w:jc w:val="left"/>
        <w:rPr>
          <w:ins w:author="Parth Patel" w:date="2021-03-25T10:24:00Z" w:id="1107"/>
          <w:rFonts w:ascii="Consolas" w:hAnsi="Consolas" w:eastAsia="Consolas" w:cs="Consolas"/>
          <w:color w:val="000000"/>
          <w:sz w:val="16"/>
          <w:szCs w:val="16"/>
        </w:rPr>
      </w:pPr>
      <w:ins w:author="Parth Patel" w:date="2021-03-25T10:24:00Z" w:id="1108">
        <w:r>
          <w:rPr>
            <w:rFonts w:ascii="Consolas" w:hAnsi="Consolas" w:eastAsia="Consolas" w:cs="Consolas"/>
            <w:color w:val="000000"/>
            <w:sz w:val="16"/>
            <w:szCs w:val="16"/>
          </w:rPr>
          <w:t>raw_data = pd.read_csv(</w:t>
        </w:r>
        <w:r>
          <w:rPr>
            <w:rFonts w:ascii="Consolas" w:hAnsi="Consolas" w:eastAsia="Consolas" w:cs="Consolas"/>
            <w:color w:val="A31515"/>
            <w:sz w:val="16"/>
            <w:szCs w:val="16"/>
          </w:rPr>
          <w:t>'wed test NN training.csv'</w:t>
        </w:r>
        <w:r>
          <w:rPr>
            <w:rFonts w:ascii="Consolas" w:hAnsi="Consolas" w:eastAsia="Consolas" w:cs="Consolas"/>
            <w:color w:val="000000"/>
            <w:sz w:val="16"/>
            <w:szCs w:val="16"/>
          </w:rPr>
          <w:t>)</w:t>
        </w:r>
      </w:ins>
    </w:p>
    <w:p w:rsidR="009A5F99" w:rsidRDefault="00000000" w14:paraId="3EA78353" w14:textId="77777777">
      <w:pPr>
        <w:shd w:val="clear" w:color="auto" w:fill="FFFFFF"/>
        <w:spacing w:line="240" w:lineRule="auto"/>
        <w:jc w:val="left"/>
        <w:rPr>
          <w:ins w:author="Parth Patel" w:date="2021-03-25T10:24:00Z" w:id="1109"/>
          <w:rFonts w:ascii="Consolas" w:hAnsi="Consolas" w:eastAsia="Consolas" w:cs="Consolas"/>
          <w:color w:val="000000"/>
          <w:sz w:val="16"/>
          <w:szCs w:val="16"/>
        </w:rPr>
      </w:pPr>
      <w:ins w:author="Parth Patel" w:date="2021-03-25T10:24:00Z" w:id="1110">
        <w:r>
          <w:rPr>
            <w:rFonts w:ascii="Consolas" w:hAnsi="Consolas" w:eastAsia="Consolas" w:cs="Consolas"/>
            <w:color w:val="000000"/>
            <w:sz w:val="16"/>
            <w:szCs w:val="16"/>
          </w:rPr>
          <w:t>len(raw_data.columns)</w:t>
        </w:r>
      </w:ins>
    </w:p>
    <w:p w:rsidR="009A5F99" w:rsidRDefault="009A5F99" w14:paraId="3B65DB26" w14:textId="77777777">
      <w:pPr>
        <w:shd w:val="clear" w:color="auto" w:fill="FFFFFF"/>
        <w:spacing w:line="240" w:lineRule="auto"/>
        <w:jc w:val="left"/>
        <w:rPr>
          <w:ins w:author="Parth Patel" w:date="2021-03-25T10:24:00Z" w:id="1111"/>
          <w:rFonts w:ascii="Consolas" w:hAnsi="Consolas" w:eastAsia="Consolas" w:cs="Consolas"/>
          <w:color w:val="000000"/>
          <w:sz w:val="16"/>
          <w:szCs w:val="16"/>
        </w:rPr>
      </w:pPr>
    </w:p>
    <w:p w:rsidR="009A5F99" w:rsidRDefault="00000000" w14:paraId="4D950C08" w14:textId="77777777">
      <w:pPr>
        <w:shd w:val="clear" w:color="auto" w:fill="FFFFFF"/>
        <w:spacing w:line="240" w:lineRule="auto"/>
        <w:jc w:val="left"/>
        <w:rPr>
          <w:ins w:author="Parth Patel" w:date="2021-03-25T10:24:00Z" w:id="1112"/>
          <w:rFonts w:ascii="Consolas" w:hAnsi="Consolas" w:eastAsia="Consolas" w:cs="Consolas"/>
          <w:color w:val="000000"/>
          <w:sz w:val="16"/>
          <w:szCs w:val="16"/>
        </w:rPr>
      </w:pPr>
      <w:ins w:author="Parth Patel" w:date="2021-03-25T10:24:00Z" w:id="1113">
        <w:r>
          <w:rPr>
            <w:rFonts w:ascii="Consolas" w:hAnsi="Consolas" w:eastAsia="Consolas" w:cs="Consolas"/>
            <w:color w:val="000000"/>
            <w:sz w:val="16"/>
            <w:szCs w:val="16"/>
          </w:rPr>
          <w:t>X=raw_data[[</w:t>
        </w:r>
        <w:r>
          <w:rPr>
            <w:rFonts w:ascii="Consolas" w:hAnsi="Consolas" w:eastAsia="Consolas" w:cs="Consolas"/>
            <w:color w:val="A31515"/>
            <w:sz w:val="16"/>
            <w:szCs w:val="16"/>
          </w:rPr>
          <w:t>'LAMBDA'</w:t>
        </w:r>
        <w:r>
          <w:rPr>
            <w:rFonts w:ascii="Consolas" w:hAnsi="Consolas" w:eastAsia="Consolas" w:cs="Consolas"/>
            <w:color w:val="000000"/>
            <w:sz w:val="16"/>
            <w:szCs w:val="16"/>
          </w:rPr>
          <w:t>, </w:t>
        </w:r>
        <w:r>
          <w:rPr>
            <w:rFonts w:ascii="Consolas" w:hAnsi="Consolas" w:eastAsia="Consolas" w:cs="Consolas"/>
            <w:color w:val="A31515"/>
            <w:sz w:val="16"/>
            <w:szCs w:val="16"/>
          </w:rPr>
          <w:t>'ENGINE_LOAD'</w:t>
        </w:r>
        <w:r>
          <w:rPr>
            <w:rFonts w:ascii="Consolas" w:hAnsi="Consolas" w:eastAsia="Consolas" w:cs="Consolas"/>
            <w:color w:val="000000"/>
            <w:sz w:val="16"/>
            <w:szCs w:val="16"/>
          </w:rPr>
          <w:t>, </w:t>
        </w:r>
        <w:r>
          <w:rPr>
            <w:rFonts w:ascii="Consolas" w:hAnsi="Consolas" w:eastAsia="Consolas" w:cs="Consolas"/>
            <w:color w:val="A31515"/>
            <w:sz w:val="16"/>
            <w:szCs w:val="16"/>
          </w:rPr>
          <w:t>'INTAKE_MAP'</w:t>
        </w:r>
        <w:r>
          <w:rPr>
            <w:rFonts w:ascii="Consolas" w:hAnsi="Consolas" w:eastAsia="Consolas" w:cs="Consolas"/>
            <w:color w:val="000000"/>
            <w:sz w:val="16"/>
            <w:szCs w:val="16"/>
          </w:rPr>
          <w:t>, </w:t>
        </w:r>
        <w:r>
          <w:rPr>
            <w:rFonts w:ascii="Consolas" w:hAnsi="Consolas" w:eastAsia="Consolas" w:cs="Consolas"/>
            <w:color w:val="A31515"/>
            <w:sz w:val="16"/>
            <w:szCs w:val="16"/>
          </w:rPr>
          <w:t>'MAF_FLOW'</w:t>
        </w:r>
        <w:r>
          <w:rPr>
            <w:rFonts w:ascii="Consolas" w:hAnsi="Consolas" w:eastAsia="Consolas" w:cs="Consolas"/>
            <w:color w:val="000000"/>
            <w:sz w:val="16"/>
            <w:szCs w:val="16"/>
          </w:rPr>
          <w:t>, </w:t>
        </w:r>
        <w:r>
          <w:rPr>
            <w:rFonts w:ascii="Consolas" w:hAnsi="Consolas" w:eastAsia="Consolas" w:cs="Consolas"/>
            <w:color w:val="A31515"/>
            <w:sz w:val="16"/>
            <w:szCs w:val="16"/>
          </w:rPr>
          <w:t>'THROTTLE'</w:t>
        </w:r>
        <w:r>
          <w:rPr>
            <w:rFonts w:ascii="Consolas" w:hAnsi="Consolas" w:eastAsia="Consolas" w:cs="Consolas"/>
            <w:color w:val="000000"/>
            <w:sz w:val="16"/>
            <w:szCs w:val="16"/>
          </w:rPr>
          <w:t>,  </w:t>
        </w:r>
        <w:r>
          <w:rPr>
            <w:rFonts w:ascii="Consolas" w:hAnsi="Consolas" w:eastAsia="Consolas" w:cs="Consolas"/>
            <w:color w:val="A31515"/>
            <w:sz w:val="16"/>
            <w:szCs w:val="16"/>
          </w:rPr>
          <w:t>'RPM'</w:t>
        </w:r>
        <w:r>
          <w:rPr>
            <w:rFonts w:ascii="Consolas" w:hAnsi="Consolas" w:eastAsia="Consolas" w:cs="Consolas"/>
            <w:color w:val="000000"/>
            <w:sz w:val="16"/>
            <w:szCs w:val="16"/>
          </w:rPr>
          <w:t>]]  </w:t>
        </w:r>
      </w:ins>
    </w:p>
    <w:p w:rsidR="009A5F99" w:rsidRDefault="00000000" w14:paraId="69FB76D4" w14:textId="77777777">
      <w:pPr>
        <w:shd w:val="clear" w:color="auto" w:fill="FFFFFF"/>
        <w:spacing w:line="240" w:lineRule="auto"/>
        <w:jc w:val="left"/>
        <w:rPr>
          <w:ins w:author="Parth Patel" w:date="2021-03-25T10:24:00Z" w:id="1114"/>
          <w:rFonts w:ascii="Consolas" w:hAnsi="Consolas" w:eastAsia="Consolas" w:cs="Consolas"/>
          <w:color w:val="000000"/>
          <w:sz w:val="16"/>
          <w:szCs w:val="16"/>
        </w:rPr>
      </w:pPr>
      <w:ins w:author="Parth Patel" w:date="2021-03-25T10:24:00Z" w:id="1115">
        <w:r>
          <w:rPr>
            <w:rFonts w:ascii="Consolas" w:hAnsi="Consolas" w:eastAsia="Consolas" w:cs="Consolas"/>
            <w:color w:val="000000"/>
            <w:sz w:val="16"/>
            <w:szCs w:val="16"/>
          </w:rPr>
          <w:t>y=raw_data[</w:t>
        </w:r>
        <w:r>
          <w:rPr>
            <w:rFonts w:ascii="Consolas" w:hAnsi="Consolas" w:eastAsia="Consolas" w:cs="Consolas"/>
            <w:color w:val="A31515"/>
            <w:sz w:val="16"/>
            <w:szCs w:val="16"/>
          </w:rPr>
          <w:t>'Actual Fuel Consumption (gm/min)'</w:t>
        </w:r>
        <w:r>
          <w:rPr>
            <w:rFonts w:ascii="Consolas" w:hAnsi="Consolas" w:eastAsia="Consolas" w:cs="Consolas"/>
            <w:color w:val="000000"/>
            <w:sz w:val="16"/>
            <w:szCs w:val="16"/>
          </w:rPr>
          <w:t>] </w:t>
        </w:r>
      </w:ins>
    </w:p>
    <w:p w:rsidR="009A5F99" w:rsidRDefault="009A5F99" w14:paraId="6F0AA0BE" w14:textId="77777777">
      <w:pPr>
        <w:shd w:val="clear" w:color="auto" w:fill="FFFFFF"/>
        <w:spacing w:line="240" w:lineRule="auto"/>
        <w:jc w:val="left"/>
        <w:rPr>
          <w:ins w:author="Parth Patel" w:date="2021-03-25T10:24:00Z" w:id="1116"/>
          <w:rFonts w:ascii="Consolas" w:hAnsi="Consolas" w:eastAsia="Consolas" w:cs="Consolas"/>
          <w:color w:val="000000"/>
          <w:sz w:val="16"/>
          <w:szCs w:val="16"/>
        </w:rPr>
      </w:pPr>
    </w:p>
    <w:p w:rsidR="009A5F99" w:rsidRDefault="00000000" w14:paraId="05C5914A" w14:textId="77777777">
      <w:pPr>
        <w:shd w:val="clear" w:color="auto" w:fill="FFFFFF"/>
        <w:spacing w:line="240" w:lineRule="auto"/>
        <w:jc w:val="left"/>
        <w:rPr>
          <w:ins w:author="Parth Patel" w:date="2021-03-25T10:24:00Z" w:id="1117"/>
          <w:rFonts w:ascii="Consolas" w:hAnsi="Consolas" w:eastAsia="Consolas" w:cs="Consolas"/>
          <w:color w:val="000000"/>
          <w:sz w:val="16"/>
          <w:szCs w:val="16"/>
        </w:rPr>
      </w:pPr>
      <w:ins w:author="Parth Patel" w:date="2021-03-25T10:24:00Z" w:id="1118">
        <w:r>
          <w:rPr>
            <w:rFonts w:ascii="Consolas" w:hAnsi="Consolas" w:eastAsia="Consolas" w:cs="Consolas"/>
            <w:color w:val="000000"/>
            <w:sz w:val="16"/>
            <w:szCs w:val="16"/>
          </w:rPr>
          <w:t>X_train, X_test, y_train, y_test = train_test_split(X, y, test_size=</w:t>
        </w:r>
        <w:r>
          <w:rPr>
            <w:rFonts w:ascii="Consolas" w:hAnsi="Consolas" w:eastAsia="Consolas" w:cs="Consolas"/>
            <w:color w:val="098658"/>
            <w:sz w:val="16"/>
            <w:szCs w:val="16"/>
          </w:rPr>
          <w:t>0.3</w:t>
        </w:r>
        <w:r>
          <w:rPr>
            <w:rFonts w:ascii="Consolas" w:hAnsi="Consolas" w:eastAsia="Consolas" w:cs="Consolas"/>
            <w:color w:val="000000"/>
            <w:sz w:val="16"/>
            <w:szCs w:val="16"/>
          </w:rPr>
          <w:t>, random_state = </w:t>
        </w:r>
        <w:r>
          <w:rPr>
            <w:rFonts w:ascii="Consolas" w:hAnsi="Consolas" w:eastAsia="Consolas" w:cs="Consolas"/>
            <w:color w:val="098658"/>
            <w:sz w:val="16"/>
            <w:szCs w:val="16"/>
          </w:rPr>
          <w:t>1</w:t>
        </w:r>
        <w:r>
          <w:rPr>
            <w:rFonts w:ascii="Consolas" w:hAnsi="Consolas" w:eastAsia="Consolas" w:cs="Consolas"/>
            <w:color w:val="000000"/>
            <w:sz w:val="16"/>
            <w:szCs w:val="16"/>
          </w:rPr>
          <w:t>) </w:t>
        </w:r>
        <w:r>
          <w:rPr>
            <w:rFonts w:ascii="Consolas" w:hAnsi="Consolas" w:eastAsia="Consolas" w:cs="Consolas"/>
            <w:color w:val="008000"/>
            <w:sz w:val="16"/>
            <w:szCs w:val="16"/>
          </w:rPr>
          <w:t># 70% training and 30% test</w:t>
        </w:r>
      </w:ins>
    </w:p>
    <w:p w:rsidR="009A5F99" w:rsidRDefault="009A5F99" w14:paraId="07636588" w14:textId="77777777">
      <w:pPr>
        <w:shd w:val="clear" w:color="auto" w:fill="FFFFFF"/>
        <w:spacing w:line="240" w:lineRule="auto"/>
        <w:jc w:val="left"/>
        <w:rPr>
          <w:ins w:author="Parth Patel" w:date="2021-03-25T10:24:00Z" w:id="1119"/>
          <w:rFonts w:ascii="Consolas" w:hAnsi="Consolas" w:eastAsia="Consolas" w:cs="Consolas"/>
          <w:color w:val="000000"/>
          <w:sz w:val="16"/>
          <w:szCs w:val="16"/>
        </w:rPr>
      </w:pPr>
    </w:p>
    <w:p w:rsidR="009A5F99" w:rsidRDefault="00000000" w14:paraId="0B3AB4E0" w14:textId="77777777">
      <w:pPr>
        <w:shd w:val="clear" w:color="auto" w:fill="FFFFFF"/>
        <w:spacing w:line="240" w:lineRule="auto"/>
        <w:jc w:val="left"/>
        <w:rPr>
          <w:ins w:author="Parth Patel" w:date="2021-03-25T10:24:00Z" w:id="1120"/>
          <w:rFonts w:ascii="Consolas" w:hAnsi="Consolas" w:eastAsia="Consolas" w:cs="Consolas"/>
          <w:color w:val="000000"/>
          <w:sz w:val="16"/>
          <w:szCs w:val="16"/>
        </w:rPr>
      </w:pPr>
      <w:ins w:author="Parth Patel" w:date="2021-03-25T10:24:00Z" w:id="1121">
        <w:r>
          <w:rPr>
            <w:rFonts w:ascii="Consolas" w:hAnsi="Consolas" w:eastAsia="Consolas" w:cs="Consolas"/>
            <w:color w:val="008000"/>
            <w:sz w:val="16"/>
            <w:szCs w:val="16"/>
          </w:rPr>
          <w:t># ## Building forest trees</w:t>
        </w:r>
      </w:ins>
    </w:p>
    <w:p w:rsidR="009A5F99" w:rsidRDefault="00000000" w14:paraId="6639BE21" w14:textId="77777777">
      <w:pPr>
        <w:shd w:val="clear" w:color="auto" w:fill="FFFFFF"/>
        <w:spacing w:line="240" w:lineRule="auto"/>
        <w:jc w:val="left"/>
        <w:rPr>
          <w:ins w:author="Parth Patel" w:date="2021-03-25T10:24:00Z" w:id="1122"/>
          <w:rFonts w:ascii="Consolas" w:hAnsi="Consolas" w:eastAsia="Consolas" w:cs="Consolas"/>
          <w:color w:val="000000"/>
          <w:sz w:val="16"/>
          <w:szCs w:val="16"/>
        </w:rPr>
      </w:pPr>
      <w:ins w:author="Parth Patel" w:date="2021-03-25T10:24:00Z" w:id="1123">
        <w:r>
          <w:rPr>
            <w:rFonts w:ascii="Consolas" w:hAnsi="Consolas" w:eastAsia="Consolas" w:cs="Consolas"/>
            <w:color w:val="000000"/>
            <w:sz w:val="16"/>
            <w:szCs w:val="16"/>
          </w:rPr>
          <w:t>regressor = RandomForestRegressor(n_estimators=</w:t>
        </w:r>
        <w:r>
          <w:rPr>
            <w:rFonts w:ascii="Consolas" w:hAnsi="Consolas" w:eastAsia="Consolas" w:cs="Consolas"/>
            <w:color w:val="098658"/>
            <w:sz w:val="16"/>
            <w:szCs w:val="16"/>
          </w:rPr>
          <w:t>150</w:t>
        </w:r>
        <w:r>
          <w:rPr>
            <w:rFonts w:ascii="Consolas" w:hAnsi="Consolas" w:eastAsia="Consolas" w:cs="Consolas"/>
            <w:color w:val="000000"/>
            <w:sz w:val="16"/>
            <w:szCs w:val="16"/>
          </w:rPr>
          <w:t>)</w:t>
        </w:r>
      </w:ins>
    </w:p>
    <w:p w:rsidR="009A5F99" w:rsidRDefault="00000000" w14:paraId="503FE023" w14:textId="77777777">
      <w:pPr>
        <w:shd w:val="clear" w:color="auto" w:fill="FFFFFF"/>
        <w:spacing w:line="240" w:lineRule="auto"/>
        <w:jc w:val="left"/>
        <w:rPr>
          <w:ins w:author="Parth Patel" w:date="2021-03-25T10:24:00Z" w:id="1124"/>
          <w:rFonts w:ascii="Consolas" w:hAnsi="Consolas" w:eastAsia="Consolas" w:cs="Consolas"/>
          <w:color w:val="000000"/>
          <w:sz w:val="16"/>
          <w:szCs w:val="16"/>
        </w:rPr>
      </w:pPr>
      <w:ins w:author="Parth Patel" w:date="2021-03-25T10:24:00Z" w:id="1125">
        <w:r>
          <w:rPr>
            <w:rFonts w:ascii="Consolas" w:hAnsi="Consolas" w:eastAsia="Consolas" w:cs="Consolas"/>
            <w:color w:val="000000"/>
            <w:sz w:val="16"/>
            <w:szCs w:val="16"/>
          </w:rPr>
          <w:t>regressor.fit(X_tra</w:t>
        </w:r>
        <w:r>
          <w:rPr>
            <w:rFonts w:ascii="Consolas" w:hAnsi="Consolas" w:eastAsia="Consolas" w:cs="Consolas"/>
            <w:color w:val="000000"/>
            <w:sz w:val="16"/>
            <w:szCs w:val="16"/>
          </w:rPr>
          <w:t>in, y_train)</w:t>
        </w:r>
      </w:ins>
    </w:p>
    <w:p w:rsidR="009A5F99" w:rsidRDefault="00000000" w14:paraId="3D868AFD" w14:textId="77777777">
      <w:pPr>
        <w:shd w:val="clear" w:color="auto" w:fill="FFFFFF"/>
        <w:spacing w:line="240" w:lineRule="auto"/>
        <w:jc w:val="left"/>
        <w:rPr>
          <w:ins w:author="Parth Patel" w:date="2021-03-25T10:24:00Z" w:id="1126"/>
          <w:rFonts w:ascii="Consolas" w:hAnsi="Consolas" w:eastAsia="Consolas" w:cs="Consolas"/>
          <w:color w:val="000000"/>
          <w:sz w:val="16"/>
          <w:szCs w:val="16"/>
        </w:rPr>
      </w:pPr>
      <w:ins w:author="Parth Patel" w:date="2021-03-25T10:24:00Z" w:id="1127">
        <w:r>
          <w:rPr>
            <w:rFonts w:ascii="Consolas" w:hAnsi="Consolas" w:eastAsia="Consolas" w:cs="Consolas"/>
            <w:color w:val="000000"/>
            <w:sz w:val="16"/>
            <w:szCs w:val="16"/>
          </w:rPr>
          <w:t>y_pred = regressor.predict(X_test)</w:t>
        </w:r>
      </w:ins>
    </w:p>
    <w:p w:rsidR="009A5F99" w:rsidRDefault="009A5F99" w14:paraId="6D8ED171" w14:textId="77777777">
      <w:pPr>
        <w:shd w:val="clear" w:color="auto" w:fill="FFFFFF"/>
        <w:spacing w:line="240" w:lineRule="auto"/>
        <w:jc w:val="left"/>
        <w:rPr>
          <w:ins w:author="Parth Patel" w:date="2021-03-25T10:24:00Z" w:id="1128"/>
          <w:rFonts w:ascii="Consolas" w:hAnsi="Consolas" w:eastAsia="Consolas" w:cs="Consolas"/>
          <w:color w:val="000000"/>
          <w:sz w:val="16"/>
          <w:szCs w:val="16"/>
        </w:rPr>
      </w:pPr>
    </w:p>
    <w:p w:rsidR="009A5F99" w:rsidRDefault="00000000" w14:paraId="1B05CB79" w14:textId="77777777">
      <w:pPr>
        <w:shd w:val="clear" w:color="auto" w:fill="FFFFFF"/>
        <w:spacing w:line="240" w:lineRule="auto"/>
        <w:jc w:val="left"/>
        <w:rPr>
          <w:ins w:author="Parth Patel" w:date="2021-03-25T10:24:00Z" w:id="1129"/>
          <w:rFonts w:ascii="Consolas" w:hAnsi="Consolas" w:eastAsia="Consolas" w:cs="Consolas"/>
          <w:color w:val="000000"/>
          <w:sz w:val="16"/>
          <w:szCs w:val="16"/>
        </w:rPr>
      </w:pPr>
      <w:ins w:author="Parth Patel" w:date="2021-03-25T10:24:00Z" w:id="1130">
        <w:r>
          <w:rPr>
            <w:rFonts w:ascii="Consolas" w:hAnsi="Consolas" w:eastAsia="Consolas" w:cs="Consolas"/>
            <w:color w:val="000000"/>
            <w:sz w:val="16"/>
            <w:szCs w:val="16"/>
          </w:rPr>
          <w:t>print(</w:t>
        </w:r>
        <w:r>
          <w:rPr>
            <w:rFonts w:ascii="Consolas" w:hAnsi="Consolas" w:eastAsia="Consolas" w:cs="Consolas"/>
            <w:color w:val="A31515"/>
            <w:sz w:val="16"/>
            <w:szCs w:val="16"/>
          </w:rPr>
          <w:t>'Mean Absolute Error:'</w:t>
        </w:r>
        <w:r>
          <w:rPr>
            <w:rFonts w:ascii="Consolas" w:hAnsi="Consolas" w:eastAsia="Consolas" w:cs="Consolas"/>
            <w:color w:val="000000"/>
            <w:sz w:val="16"/>
            <w:szCs w:val="16"/>
          </w:rPr>
          <w:t>, metrics.mean_absolute_error(y_test, y_pred))</w:t>
        </w:r>
      </w:ins>
    </w:p>
    <w:p w:rsidR="009A5F99" w:rsidRDefault="00000000" w14:paraId="485B9854" w14:textId="77777777">
      <w:pPr>
        <w:shd w:val="clear" w:color="auto" w:fill="FFFFFF"/>
        <w:spacing w:line="240" w:lineRule="auto"/>
        <w:jc w:val="left"/>
        <w:rPr>
          <w:ins w:author="Parth Patel" w:date="2021-03-25T10:24:00Z" w:id="1131"/>
          <w:rFonts w:ascii="Consolas" w:hAnsi="Consolas" w:eastAsia="Consolas" w:cs="Consolas"/>
          <w:color w:val="000000"/>
          <w:sz w:val="16"/>
          <w:szCs w:val="16"/>
        </w:rPr>
      </w:pPr>
      <w:ins w:author="Parth Patel" w:date="2021-03-25T10:24:00Z" w:id="1132">
        <w:r>
          <w:rPr>
            <w:rFonts w:ascii="Consolas" w:hAnsi="Consolas" w:eastAsia="Consolas" w:cs="Consolas"/>
            <w:color w:val="000000"/>
            <w:sz w:val="16"/>
            <w:szCs w:val="16"/>
          </w:rPr>
          <w:t>print(</w:t>
        </w:r>
        <w:r>
          <w:rPr>
            <w:rFonts w:ascii="Consolas" w:hAnsi="Consolas" w:eastAsia="Consolas" w:cs="Consolas"/>
            <w:color w:val="A31515"/>
            <w:sz w:val="16"/>
            <w:szCs w:val="16"/>
          </w:rPr>
          <w:t>'Mean Squared Error:'</w:t>
        </w:r>
        <w:r>
          <w:rPr>
            <w:rFonts w:ascii="Consolas" w:hAnsi="Consolas" w:eastAsia="Consolas" w:cs="Consolas"/>
            <w:color w:val="000000"/>
            <w:sz w:val="16"/>
            <w:szCs w:val="16"/>
          </w:rPr>
          <w:t>, metrics.mean_squared_error(y_test, y_pred))</w:t>
        </w:r>
      </w:ins>
    </w:p>
    <w:p w:rsidR="009A5F99" w:rsidRDefault="00000000" w14:paraId="7CEFB145" w14:textId="77777777">
      <w:pPr>
        <w:shd w:val="clear" w:color="auto" w:fill="FFFFFF"/>
        <w:spacing w:line="240" w:lineRule="auto"/>
        <w:jc w:val="left"/>
        <w:rPr>
          <w:ins w:author="Parth Patel" w:date="2021-03-25T10:24:00Z" w:id="1133"/>
          <w:rFonts w:ascii="Consolas" w:hAnsi="Consolas" w:eastAsia="Consolas" w:cs="Consolas"/>
          <w:color w:val="000000"/>
          <w:sz w:val="16"/>
          <w:szCs w:val="16"/>
        </w:rPr>
      </w:pPr>
      <w:ins w:author="Parth Patel" w:date="2021-03-25T10:24:00Z" w:id="1134">
        <w:r>
          <w:rPr>
            <w:rFonts w:ascii="Consolas" w:hAnsi="Consolas" w:eastAsia="Consolas" w:cs="Consolas"/>
            <w:color w:val="000000"/>
            <w:sz w:val="16"/>
            <w:szCs w:val="16"/>
          </w:rPr>
          <w:t>print(</w:t>
        </w:r>
        <w:r>
          <w:rPr>
            <w:rFonts w:ascii="Consolas" w:hAnsi="Consolas" w:eastAsia="Consolas" w:cs="Consolas"/>
            <w:color w:val="A31515"/>
            <w:sz w:val="16"/>
            <w:szCs w:val="16"/>
          </w:rPr>
          <w:t>'Root Mean Squared Error:'</w:t>
        </w:r>
        <w:r>
          <w:rPr>
            <w:rFonts w:ascii="Consolas" w:hAnsi="Consolas" w:eastAsia="Consolas" w:cs="Consolas"/>
            <w:color w:val="000000"/>
            <w:sz w:val="16"/>
            <w:szCs w:val="16"/>
          </w:rPr>
          <w:t>, np.sqrt(metrics.mean_squa</w:t>
        </w:r>
        <w:r>
          <w:rPr>
            <w:rFonts w:ascii="Consolas" w:hAnsi="Consolas" w:eastAsia="Consolas" w:cs="Consolas"/>
            <w:color w:val="000000"/>
            <w:sz w:val="16"/>
            <w:szCs w:val="16"/>
          </w:rPr>
          <w:t>red_error(y_test, y_pred)))</w:t>
        </w:r>
      </w:ins>
    </w:p>
    <w:p w:rsidR="009A5F99" w:rsidRDefault="00000000" w14:paraId="12708D58" w14:textId="77777777">
      <w:pPr>
        <w:shd w:val="clear" w:color="auto" w:fill="FFFFFF"/>
        <w:spacing w:line="240" w:lineRule="auto"/>
        <w:jc w:val="left"/>
        <w:rPr>
          <w:ins w:author="Parth Patel" w:date="2021-03-25T10:24:00Z" w:id="1135"/>
          <w:rFonts w:ascii="Consolas" w:hAnsi="Consolas" w:eastAsia="Consolas" w:cs="Consolas"/>
          <w:color w:val="000000"/>
          <w:sz w:val="16"/>
          <w:szCs w:val="16"/>
        </w:rPr>
      </w:pPr>
      <w:ins w:author="Parth Patel" w:date="2021-03-25T10:24:00Z" w:id="1136">
        <w:r>
          <w:rPr>
            <w:rFonts w:ascii="Consolas" w:hAnsi="Consolas" w:eastAsia="Consolas" w:cs="Consolas"/>
            <w:color w:val="000000"/>
            <w:sz w:val="16"/>
            <w:szCs w:val="16"/>
          </w:rPr>
          <w:t>print(</w:t>
        </w:r>
        <w:r>
          <w:rPr>
            <w:rFonts w:ascii="Consolas" w:hAnsi="Consolas" w:eastAsia="Consolas" w:cs="Consolas"/>
            <w:color w:val="A31515"/>
            <w:sz w:val="16"/>
            <w:szCs w:val="16"/>
          </w:rPr>
          <w:t>'R square value'</w:t>
        </w:r>
        <w:r>
          <w:rPr>
            <w:rFonts w:ascii="Consolas" w:hAnsi="Consolas" w:eastAsia="Consolas" w:cs="Consolas"/>
            <w:color w:val="000000"/>
            <w:sz w:val="16"/>
            <w:szCs w:val="16"/>
          </w:rPr>
          <w:t>, r2_score(y_test, y_pred))</w:t>
        </w:r>
      </w:ins>
    </w:p>
    <w:p w:rsidR="009A5F99" w:rsidRDefault="009A5F99" w14:paraId="02EB2464" w14:textId="77777777">
      <w:pPr>
        <w:shd w:val="clear" w:color="auto" w:fill="FFFFFF"/>
        <w:spacing w:line="240" w:lineRule="auto"/>
        <w:jc w:val="left"/>
        <w:rPr>
          <w:ins w:author="Parth Patel" w:date="2021-03-25T10:24:00Z" w:id="1137"/>
          <w:rFonts w:ascii="Consolas" w:hAnsi="Consolas" w:eastAsia="Consolas" w:cs="Consolas"/>
          <w:color w:val="000000"/>
          <w:sz w:val="16"/>
          <w:szCs w:val="16"/>
        </w:rPr>
      </w:pPr>
    </w:p>
    <w:p w:rsidR="009A5F99" w:rsidRDefault="00000000" w14:paraId="11DFC561" w14:textId="77777777">
      <w:pPr>
        <w:shd w:val="clear" w:color="auto" w:fill="FFFFFF"/>
        <w:spacing w:line="240" w:lineRule="auto"/>
        <w:jc w:val="left"/>
        <w:rPr>
          <w:ins w:author="Parth Patel" w:date="2021-03-25T10:24:00Z" w:id="1138"/>
          <w:rFonts w:ascii="Consolas" w:hAnsi="Consolas" w:eastAsia="Consolas" w:cs="Consolas"/>
          <w:color w:val="000000"/>
          <w:sz w:val="16"/>
          <w:szCs w:val="16"/>
        </w:rPr>
      </w:pPr>
      <w:ins w:author="Parth Patel" w:date="2021-03-25T10:24:00Z" w:id="1139">
        <w:r>
          <w:rPr>
            <w:rFonts w:ascii="Consolas" w:hAnsi="Consolas" w:eastAsia="Consolas" w:cs="Consolas"/>
            <w:color w:val="000000"/>
            <w:sz w:val="16"/>
            <w:szCs w:val="16"/>
          </w:rPr>
          <w:t>predctn = regressor.predict(X)</w:t>
        </w:r>
      </w:ins>
    </w:p>
    <w:p w:rsidR="009A5F99" w:rsidRDefault="00000000" w14:paraId="50A3E4CB" w14:textId="77777777">
      <w:pPr>
        <w:shd w:val="clear" w:color="auto" w:fill="FFFFFF"/>
        <w:spacing w:line="240" w:lineRule="auto"/>
        <w:jc w:val="left"/>
        <w:rPr>
          <w:ins w:author="Parth Patel" w:date="2021-03-25T10:24:00Z" w:id="1140"/>
          <w:rFonts w:ascii="Consolas" w:hAnsi="Consolas" w:eastAsia="Consolas" w:cs="Consolas"/>
          <w:color w:val="000000"/>
          <w:sz w:val="16"/>
          <w:szCs w:val="16"/>
        </w:rPr>
      </w:pPr>
      <w:ins w:author="Parth Patel" w:date="2021-03-25T10:24:00Z" w:id="1141">
        <w:r>
          <w:rPr>
            <w:rFonts w:ascii="Consolas" w:hAnsi="Consolas" w:eastAsia="Consolas" w:cs="Consolas"/>
            <w:color w:val="000000"/>
            <w:sz w:val="16"/>
            <w:szCs w:val="16"/>
          </w:rPr>
          <w:t>raw_data[</w:t>
        </w:r>
        <w:r>
          <w:rPr>
            <w:rFonts w:ascii="Consolas" w:hAnsi="Consolas" w:eastAsia="Consolas" w:cs="Consolas"/>
            <w:color w:val="A31515"/>
            <w:sz w:val="16"/>
            <w:szCs w:val="16"/>
          </w:rPr>
          <w:t>'RF_FUEL_CONSMP'</w:t>
        </w:r>
        <w:r>
          <w:rPr>
            <w:rFonts w:ascii="Consolas" w:hAnsi="Consolas" w:eastAsia="Consolas" w:cs="Consolas"/>
            <w:color w:val="000000"/>
            <w:sz w:val="16"/>
            <w:szCs w:val="16"/>
          </w:rPr>
          <w:t>] = predctn</w:t>
        </w:r>
      </w:ins>
    </w:p>
    <w:p w:rsidR="009A5F99" w:rsidRDefault="009A5F99" w14:paraId="3A8D2653" w14:textId="77777777">
      <w:pPr>
        <w:shd w:val="clear" w:color="auto" w:fill="FFFFFF"/>
        <w:spacing w:line="240" w:lineRule="auto"/>
        <w:jc w:val="left"/>
        <w:rPr>
          <w:ins w:author="Parth Patel" w:date="2021-03-25T10:24:00Z" w:id="1142"/>
          <w:rFonts w:ascii="Consolas" w:hAnsi="Consolas" w:eastAsia="Consolas" w:cs="Consolas"/>
          <w:color w:val="000000"/>
          <w:sz w:val="16"/>
          <w:szCs w:val="16"/>
        </w:rPr>
      </w:pPr>
    </w:p>
    <w:p w:rsidR="009A5F99" w:rsidRDefault="00000000" w14:paraId="54040B2D" w14:textId="77777777">
      <w:pPr>
        <w:shd w:val="clear" w:color="auto" w:fill="FFFFFF"/>
        <w:spacing w:line="240" w:lineRule="auto"/>
        <w:jc w:val="left"/>
        <w:rPr>
          <w:ins w:author="Parth Patel" w:date="2021-03-25T10:24:00Z" w:id="1143"/>
          <w:rFonts w:ascii="Consolas" w:hAnsi="Consolas" w:eastAsia="Consolas" w:cs="Consolas"/>
          <w:color w:val="000000"/>
          <w:sz w:val="16"/>
          <w:szCs w:val="16"/>
        </w:rPr>
      </w:pPr>
      <w:ins w:author="Parth Patel" w:date="2021-03-25T10:24:00Z" w:id="1144">
        <w:r>
          <w:rPr>
            <w:rFonts w:ascii="Consolas" w:hAnsi="Consolas" w:eastAsia="Consolas" w:cs="Consolas"/>
            <w:color w:val="000000"/>
            <w:sz w:val="16"/>
            <w:szCs w:val="16"/>
          </w:rPr>
          <w:t>raw_data.to_csv(</w:t>
        </w:r>
        <w:r>
          <w:rPr>
            <w:rFonts w:ascii="Consolas" w:hAnsi="Consolas" w:eastAsia="Consolas" w:cs="Consolas"/>
            <w:color w:val="A31515"/>
            <w:sz w:val="16"/>
            <w:szCs w:val="16"/>
          </w:rPr>
          <w:t>'wed RF.csv'</w:t>
        </w:r>
        <w:r>
          <w:rPr>
            <w:rFonts w:ascii="Consolas" w:hAnsi="Consolas" w:eastAsia="Consolas" w:cs="Consolas"/>
            <w:color w:val="000000"/>
            <w:sz w:val="16"/>
            <w:szCs w:val="16"/>
          </w:rPr>
          <w:t>, index = </w:t>
        </w:r>
        <w:r>
          <w:rPr>
            <w:rFonts w:ascii="Consolas" w:hAnsi="Consolas" w:eastAsia="Consolas" w:cs="Consolas"/>
            <w:color w:val="0000FF"/>
            <w:sz w:val="16"/>
            <w:szCs w:val="16"/>
          </w:rPr>
          <w:t>False</w:t>
        </w:r>
        <w:r>
          <w:rPr>
            <w:rFonts w:ascii="Consolas" w:hAnsi="Consolas" w:eastAsia="Consolas" w:cs="Consolas"/>
            <w:color w:val="000000"/>
            <w:sz w:val="16"/>
            <w:szCs w:val="16"/>
          </w:rPr>
          <w:t>, header = </w:t>
        </w:r>
        <w:r>
          <w:rPr>
            <w:rFonts w:ascii="Consolas" w:hAnsi="Consolas" w:eastAsia="Consolas" w:cs="Consolas"/>
            <w:color w:val="0000FF"/>
            <w:sz w:val="16"/>
            <w:szCs w:val="16"/>
          </w:rPr>
          <w:t>True</w:t>
        </w:r>
        <w:r>
          <w:rPr>
            <w:rFonts w:ascii="Consolas" w:hAnsi="Consolas" w:eastAsia="Consolas" w:cs="Consolas"/>
            <w:color w:val="000000"/>
            <w:sz w:val="16"/>
            <w:szCs w:val="16"/>
          </w:rPr>
          <w:t>)</w:t>
        </w:r>
      </w:ins>
    </w:p>
    <w:p w:rsidR="009A5F99" w:rsidRDefault="009A5F99" w14:paraId="3A2DB310" w14:textId="77777777">
      <w:pPr>
        <w:shd w:val="clear" w:color="auto" w:fill="FFFFFF"/>
        <w:spacing w:after="240" w:line="240" w:lineRule="auto"/>
        <w:jc w:val="left"/>
        <w:rPr>
          <w:ins w:author="Parth Patel" w:date="2021-03-25T10:24:00Z" w:id="1145"/>
          <w:rFonts w:ascii="Consolas" w:hAnsi="Consolas" w:eastAsia="Consolas" w:cs="Consolas"/>
          <w:color w:val="000000"/>
          <w:sz w:val="16"/>
          <w:szCs w:val="16"/>
        </w:rPr>
      </w:pPr>
    </w:p>
    <w:p w:rsidR="009A5F99" w:rsidRDefault="00000000" w14:paraId="063B2E01" w14:textId="77777777">
      <w:pPr>
        <w:shd w:val="clear" w:color="auto" w:fill="FFFFFF"/>
        <w:spacing w:line="240" w:lineRule="auto"/>
        <w:jc w:val="left"/>
        <w:rPr>
          <w:ins w:author="Parth Patel" w:date="2021-03-25T10:24:00Z" w:id="1146"/>
          <w:rFonts w:ascii="Consolas" w:hAnsi="Consolas" w:eastAsia="Consolas" w:cs="Consolas"/>
          <w:color w:val="000000"/>
          <w:sz w:val="16"/>
          <w:szCs w:val="16"/>
        </w:rPr>
      </w:pPr>
      <w:ins w:author="Parth Patel" w:date="2021-03-25T10:24:00Z" w:id="1147">
        <w:r>
          <w:rPr>
            <w:rFonts w:ascii="Consolas" w:hAnsi="Consolas" w:eastAsia="Consolas" w:cs="Consolas"/>
            <w:color w:val="008000"/>
            <w:sz w:val="16"/>
            <w:szCs w:val="16"/>
          </w:rPr>
          <w:t>#To find out best effect of number of trees</w:t>
        </w:r>
      </w:ins>
    </w:p>
    <w:p w:rsidR="009A5F99" w:rsidRDefault="00000000" w14:paraId="276090E4" w14:textId="77777777">
      <w:pPr>
        <w:shd w:val="clear" w:color="auto" w:fill="FFFFFF"/>
        <w:spacing w:line="240" w:lineRule="auto"/>
        <w:jc w:val="left"/>
        <w:rPr>
          <w:ins w:author="Parth Patel" w:date="2021-03-25T10:24:00Z" w:id="1148"/>
          <w:rFonts w:ascii="Consolas" w:hAnsi="Consolas" w:eastAsia="Consolas" w:cs="Consolas"/>
          <w:color w:val="000000"/>
          <w:sz w:val="16"/>
          <w:szCs w:val="16"/>
        </w:rPr>
      </w:pPr>
      <w:ins w:author="Parth Patel" w:date="2021-03-25T10:24:00Z" w:id="1149">
        <w:r>
          <w:rPr>
            <w:rFonts w:ascii="Consolas" w:hAnsi="Consolas" w:eastAsia="Consolas" w:cs="Consolas"/>
            <w:color w:val="000000"/>
            <w:sz w:val="16"/>
            <w:szCs w:val="16"/>
          </w:rPr>
          <w:t>trees = range(</w:t>
        </w:r>
        <w:r>
          <w:rPr>
            <w:rFonts w:ascii="Consolas" w:hAnsi="Consolas" w:eastAsia="Consolas" w:cs="Consolas"/>
            <w:color w:val="098658"/>
            <w:sz w:val="16"/>
            <w:szCs w:val="16"/>
          </w:rPr>
          <w:t>0</w:t>
        </w:r>
        <w:r>
          <w:rPr>
            <w:rFonts w:ascii="Consolas" w:hAnsi="Consolas" w:eastAsia="Consolas" w:cs="Consolas"/>
            <w:color w:val="000000"/>
            <w:sz w:val="16"/>
            <w:szCs w:val="16"/>
          </w:rPr>
          <w:t>, </w:t>
        </w:r>
        <w:r>
          <w:rPr>
            <w:rFonts w:ascii="Consolas" w:hAnsi="Consolas" w:eastAsia="Consolas" w:cs="Consolas"/>
            <w:color w:val="098658"/>
            <w:sz w:val="16"/>
            <w:szCs w:val="16"/>
          </w:rPr>
          <w:t>200</w:t>
        </w:r>
        <w:r>
          <w:rPr>
            <w:rFonts w:ascii="Consolas" w:hAnsi="Consolas" w:eastAsia="Consolas" w:cs="Consolas"/>
            <w:color w:val="000000"/>
            <w:sz w:val="16"/>
            <w:szCs w:val="16"/>
          </w:rPr>
          <w:t>)</w:t>
        </w:r>
      </w:ins>
    </w:p>
    <w:p w:rsidR="009A5F99" w:rsidRDefault="00000000" w14:paraId="3EA33AF8" w14:textId="77777777">
      <w:pPr>
        <w:shd w:val="clear" w:color="auto" w:fill="FFFFFF"/>
        <w:spacing w:line="240" w:lineRule="auto"/>
        <w:jc w:val="left"/>
        <w:rPr>
          <w:ins w:author="Parth Patel" w:date="2021-03-25T10:24:00Z" w:id="1150"/>
          <w:rFonts w:ascii="Consolas" w:hAnsi="Consolas" w:eastAsia="Consolas" w:cs="Consolas"/>
          <w:color w:val="000000"/>
          <w:sz w:val="16"/>
          <w:szCs w:val="16"/>
        </w:rPr>
      </w:pPr>
      <w:ins w:author="Parth Patel" w:date="2021-03-25T10:24:00Z" w:id="1151">
        <w:r>
          <w:rPr>
            <w:rFonts w:ascii="Consolas" w:hAnsi="Consolas" w:eastAsia="Consolas" w:cs="Consolas"/>
            <w:color w:val="000000"/>
            <w:sz w:val="16"/>
            <w:szCs w:val="16"/>
          </w:rPr>
          <w:t>rms_err = np.zeros(</w:t>
        </w:r>
        <w:r>
          <w:rPr>
            <w:rFonts w:ascii="Consolas" w:hAnsi="Consolas" w:eastAsia="Consolas" w:cs="Consolas"/>
            <w:color w:val="098658"/>
            <w:sz w:val="16"/>
            <w:szCs w:val="16"/>
          </w:rPr>
          <w:t>200</w:t>
        </w:r>
        <w:r>
          <w:rPr>
            <w:rFonts w:ascii="Consolas" w:hAnsi="Consolas" w:eastAsia="Consolas" w:cs="Consolas"/>
            <w:color w:val="000000"/>
            <w:sz w:val="16"/>
            <w:szCs w:val="16"/>
          </w:rPr>
          <w:t>)</w:t>
        </w:r>
      </w:ins>
    </w:p>
    <w:p w:rsidR="009A5F99" w:rsidRDefault="009A5F99" w14:paraId="171A0228" w14:textId="77777777">
      <w:pPr>
        <w:shd w:val="clear" w:color="auto" w:fill="FFFFFF"/>
        <w:spacing w:line="240" w:lineRule="auto"/>
        <w:jc w:val="left"/>
        <w:rPr>
          <w:ins w:author="Parth Patel" w:date="2021-03-25T10:24:00Z" w:id="1152"/>
          <w:rFonts w:ascii="Consolas" w:hAnsi="Consolas" w:eastAsia="Consolas" w:cs="Consolas"/>
          <w:color w:val="000000"/>
          <w:sz w:val="16"/>
          <w:szCs w:val="16"/>
        </w:rPr>
      </w:pPr>
    </w:p>
    <w:p w:rsidR="009A5F99" w:rsidRDefault="00000000" w14:paraId="5BD165A3" w14:textId="77777777">
      <w:pPr>
        <w:shd w:val="clear" w:color="auto" w:fill="FFFFFF"/>
        <w:spacing w:line="240" w:lineRule="auto"/>
        <w:jc w:val="left"/>
        <w:rPr>
          <w:ins w:author="Parth Patel" w:date="2021-03-25T10:24:00Z" w:id="1153"/>
          <w:rFonts w:ascii="Consolas" w:hAnsi="Consolas" w:eastAsia="Consolas" w:cs="Consolas"/>
          <w:color w:val="000000"/>
          <w:sz w:val="16"/>
          <w:szCs w:val="16"/>
        </w:rPr>
      </w:pPr>
      <w:ins w:author="Parth Patel" w:date="2021-03-25T10:24:00Z" w:id="1154">
        <w:r>
          <w:rPr>
            <w:rFonts w:ascii="Consolas" w:hAnsi="Consolas" w:eastAsia="Consolas" w:cs="Consolas"/>
            <w:color w:val="0000FF"/>
            <w:sz w:val="16"/>
            <w:szCs w:val="16"/>
          </w:rPr>
          <w:t>for</w:t>
        </w:r>
        <w:r>
          <w:rPr>
            <w:rFonts w:ascii="Consolas" w:hAnsi="Consolas" w:eastAsia="Consolas" w:cs="Consolas"/>
            <w:color w:val="000000"/>
            <w:sz w:val="16"/>
            <w:szCs w:val="16"/>
          </w:rPr>
          <w:t> idx </w:t>
        </w:r>
        <w:r>
          <w:rPr>
            <w:rFonts w:ascii="Consolas" w:hAnsi="Consolas" w:eastAsia="Consolas" w:cs="Consolas"/>
            <w:color w:val="0000FF"/>
            <w:sz w:val="16"/>
            <w:szCs w:val="16"/>
          </w:rPr>
          <w:t>in</w:t>
        </w:r>
        <w:r>
          <w:rPr>
            <w:rFonts w:ascii="Consolas" w:hAnsi="Consolas" w:eastAsia="Consolas" w:cs="Consolas"/>
            <w:color w:val="000000"/>
            <w:sz w:val="16"/>
            <w:szCs w:val="16"/>
          </w:rPr>
          <w:t> range(len(trees)):</w:t>
        </w:r>
      </w:ins>
    </w:p>
    <w:p w:rsidR="009A5F99" w:rsidRDefault="00000000" w14:paraId="0B350565" w14:textId="77777777">
      <w:pPr>
        <w:shd w:val="clear" w:color="auto" w:fill="FFFFFF"/>
        <w:spacing w:line="240" w:lineRule="auto"/>
        <w:jc w:val="left"/>
        <w:rPr>
          <w:ins w:author="Parth Patel" w:date="2021-03-25T10:24:00Z" w:id="1155"/>
          <w:rFonts w:ascii="Consolas" w:hAnsi="Consolas" w:eastAsia="Consolas" w:cs="Consolas"/>
          <w:color w:val="000000"/>
          <w:sz w:val="16"/>
          <w:szCs w:val="16"/>
        </w:rPr>
      </w:pPr>
      <w:ins w:author="Parth Patel" w:date="2021-03-25T10:24:00Z" w:id="1156">
        <w:r>
          <w:rPr>
            <w:rFonts w:ascii="Consolas" w:hAnsi="Consolas" w:eastAsia="Consolas" w:cs="Consolas"/>
            <w:color w:val="000000"/>
            <w:sz w:val="16"/>
            <w:szCs w:val="16"/>
          </w:rPr>
          <w:t>    regressor1 = RandomForestRegressor(n_estimators=idx + </w:t>
        </w:r>
        <w:r>
          <w:rPr>
            <w:rFonts w:ascii="Consolas" w:hAnsi="Consolas" w:eastAsia="Consolas" w:cs="Consolas"/>
            <w:color w:val="098658"/>
            <w:sz w:val="16"/>
            <w:szCs w:val="16"/>
          </w:rPr>
          <w:t>1</w:t>
        </w:r>
        <w:r>
          <w:rPr>
            <w:rFonts w:ascii="Consolas" w:hAnsi="Consolas" w:eastAsia="Consolas" w:cs="Consolas"/>
            <w:color w:val="000000"/>
            <w:sz w:val="16"/>
            <w:szCs w:val="16"/>
          </w:rPr>
          <w:t>)</w:t>
        </w:r>
      </w:ins>
    </w:p>
    <w:p w:rsidR="009A5F99" w:rsidRDefault="00000000" w14:paraId="0C1CABBE" w14:textId="77777777">
      <w:pPr>
        <w:shd w:val="clear" w:color="auto" w:fill="FFFFFF"/>
        <w:spacing w:line="240" w:lineRule="auto"/>
        <w:jc w:val="left"/>
        <w:rPr>
          <w:ins w:author="Parth Patel" w:date="2021-03-25T10:24:00Z" w:id="1157"/>
          <w:rFonts w:ascii="Consolas" w:hAnsi="Consolas" w:eastAsia="Consolas" w:cs="Consolas"/>
          <w:color w:val="000000"/>
          <w:sz w:val="16"/>
          <w:szCs w:val="16"/>
        </w:rPr>
      </w:pPr>
      <w:ins w:author="Parth Patel" w:date="2021-03-25T10:24:00Z" w:id="1158">
        <w:r>
          <w:rPr>
            <w:rFonts w:ascii="Consolas" w:hAnsi="Consolas" w:eastAsia="Consolas" w:cs="Consolas"/>
            <w:color w:val="000000"/>
            <w:sz w:val="16"/>
            <w:szCs w:val="16"/>
          </w:rPr>
          <w:t>    regressor1 = regressor1.fit(X_train, y_train)</w:t>
        </w:r>
      </w:ins>
    </w:p>
    <w:p w:rsidR="009A5F99" w:rsidRDefault="00000000" w14:paraId="42F54667" w14:textId="77777777">
      <w:pPr>
        <w:shd w:val="clear" w:color="auto" w:fill="FFFFFF"/>
        <w:spacing w:line="240" w:lineRule="auto"/>
        <w:jc w:val="left"/>
        <w:rPr>
          <w:ins w:author="Parth Patel" w:date="2021-03-25T10:24:00Z" w:id="1159"/>
          <w:rFonts w:ascii="Consolas" w:hAnsi="Consolas" w:eastAsia="Consolas" w:cs="Consolas"/>
          <w:color w:val="000000"/>
          <w:sz w:val="16"/>
          <w:szCs w:val="16"/>
        </w:rPr>
      </w:pPr>
      <w:ins w:author="Parth Patel" w:date="2021-03-25T10:24:00Z" w:id="1160">
        <w:r>
          <w:rPr>
            <w:rFonts w:ascii="Consolas" w:hAnsi="Consolas" w:eastAsia="Consolas" w:cs="Consolas"/>
            <w:color w:val="000000"/>
            <w:sz w:val="16"/>
            <w:szCs w:val="16"/>
          </w:rPr>
          <w:t>    prediction = regressor1.predict(X_test)</w:t>
        </w:r>
      </w:ins>
    </w:p>
    <w:p w:rsidR="009A5F99" w:rsidRDefault="00000000" w14:paraId="569AC7F7" w14:textId="77777777">
      <w:pPr>
        <w:shd w:val="clear" w:color="auto" w:fill="FFFFFF"/>
        <w:spacing w:line="240" w:lineRule="auto"/>
        <w:jc w:val="left"/>
        <w:rPr>
          <w:ins w:author="Parth Patel" w:date="2021-03-25T10:24:00Z" w:id="1161"/>
          <w:rFonts w:ascii="Consolas" w:hAnsi="Consolas" w:eastAsia="Consolas" w:cs="Consolas"/>
          <w:color w:val="000000"/>
          <w:sz w:val="16"/>
          <w:szCs w:val="16"/>
        </w:rPr>
      </w:pPr>
      <w:ins w:author="Parth Patel" w:date="2021-03-25T10:24:00Z" w:id="1162">
        <w:r>
          <w:rPr>
            <w:rFonts w:ascii="Consolas" w:hAnsi="Consolas" w:eastAsia="Consolas" w:cs="Consolas"/>
            <w:color w:val="000000"/>
            <w:sz w:val="16"/>
            <w:szCs w:val="16"/>
          </w:rPr>
          <w:t>    rms_err[idx] = np.sqrt(metrics.mean_squared_error(y_test, prediction))</w:t>
        </w:r>
      </w:ins>
    </w:p>
    <w:p w:rsidR="009A5F99" w:rsidRDefault="009A5F99" w14:paraId="0AF633D0" w14:textId="77777777">
      <w:pPr>
        <w:shd w:val="clear" w:color="auto" w:fill="FFFFFF"/>
        <w:spacing w:line="240" w:lineRule="auto"/>
        <w:jc w:val="left"/>
        <w:rPr>
          <w:ins w:author="Parth Patel" w:date="2021-03-25T10:24:00Z" w:id="1163"/>
          <w:rFonts w:ascii="Consolas" w:hAnsi="Consolas" w:eastAsia="Consolas" w:cs="Consolas"/>
          <w:color w:val="000000"/>
          <w:sz w:val="16"/>
          <w:szCs w:val="16"/>
        </w:rPr>
      </w:pPr>
    </w:p>
    <w:p w:rsidR="009A5F99" w:rsidRDefault="00000000" w14:paraId="222E6750" w14:textId="77777777">
      <w:pPr>
        <w:shd w:val="clear" w:color="auto" w:fill="FFFFFF"/>
        <w:spacing w:line="240" w:lineRule="auto"/>
        <w:jc w:val="left"/>
        <w:rPr>
          <w:ins w:author="Parth Patel" w:date="2021-03-25T10:24:00Z" w:id="1164"/>
          <w:rFonts w:ascii="Consolas" w:hAnsi="Consolas" w:eastAsia="Consolas" w:cs="Consolas"/>
          <w:color w:val="000000"/>
          <w:sz w:val="16"/>
          <w:szCs w:val="16"/>
        </w:rPr>
      </w:pPr>
      <w:ins w:author="Parth Patel" w:date="2021-03-25T10:24:00Z" w:id="1165">
        <w:r>
          <w:rPr>
            <w:rFonts w:ascii="Consolas" w:hAnsi="Consolas" w:eastAsia="Consolas" w:cs="Consolas"/>
            <w:color w:val="000000"/>
            <w:sz w:val="16"/>
            <w:szCs w:val="16"/>
          </w:rPr>
          <w:t>plt.plot(trees, rms_err)</w:t>
        </w:r>
      </w:ins>
    </w:p>
    <w:p w:rsidR="009A5F99" w:rsidRDefault="009A5F99" w14:paraId="693E3D1B" w14:textId="77777777">
      <w:pPr>
        <w:shd w:val="clear" w:color="auto" w:fill="FFFFFF"/>
        <w:spacing w:line="240" w:lineRule="auto"/>
        <w:jc w:val="left"/>
        <w:rPr>
          <w:ins w:author="Parth Patel" w:date="2021-03-25T10:24:00Z" w:id="1166"/>
          <w:rFonts w:ascii="Consolas" w:hAnsi="Consolas" w:eastAsia="Consolas" w:cs="Consolas"/>
          <w:color w:val="000000"/>
          <w:sz w:val="16"/>
          <w:szCs w:val="16"/>
        </w:rPr>
      </w:pPr>
    </w:p>
    <w:p w:rsidR="009A5F99" w:rsidRDefault="00000000" w14:paraId="13BB14DF" w14:textId="77777777">
      <w:pPr>
        <w:shd w:val="clear" w:color="auto" w:fill="FFFFFF"/>
        <w:spacing w:line="240" w:lineRule="auto"/>
        <w:jc w:val="left"/>
        <w:rPr>
          <w:ins w:author="Parth Patel" w:date="2021-03-25T10:24:00Z" w:id="1167"/>
          <w:rFonts w:ascii="Consolas" w:hAnsi="Consolas" w:eastAsia="Consolas" w:cs="Consolas"/>
          <w:color w:val="000000"/>
          <w:sz w:val="16"/>
          <w:szCs w:val="16"/>
        </w:rPr>
      </w:pPr>
      <w:ins w:author="Parth Patel" w:date="2021-03-25T10:24:00Z" w:id="1168">
        <w:r>
          <w:rPr>
            <w:rFonts w:ascii="Consolas" w:hAnsi="Consolas" w:eastAsia="Consolas" w:cs="Consolas"/>
            <w:color w:val="008000"/>
            <w:sz w:val="16"/>
            <w:szCs w:val="16"/>
          </w:rPr>
          <w:t># To find optimum number of trees</w:t>
        </w:r>
      </w:ins>
    </w:p>
    <w:p w:rsidR="009A5F99" w:rsidRDefault="00000000" w14:paraId="0B1C5D3F" w14:textId="77777777">
      <w:pPr>
        <w:shd w:val="clear" w:color="auto" w:fill="FFFFFF"/>
        <w:spacing w:line="240" w:lineRule="auto"/>
        <w:jc w:val="left"/>
        <w:rPr>
          <w:ins w:author="Parth Patel" w:date="2021-03-25T10:24:00Z" w:id="1169"/>
          <w:rFonts w:ascii="Consolas" w:hAnsi="Consolas" w:eastAsia="Consolas" w:cs="Consolas"/>
          <w:color w:val="000000"/>
          <w:sz w:val="16"/>
          <w:szCs w:val="16"/>
        </w:rPr>
      </w:pPr>
      <w:ins w:author="Parth Patel" w:date="2021-03-25T10:24:00Z" w:id="1170">
        <w:r>
          <w:rPr>
            <w:rFonts w:ascii="Consolas" w:hAnsi="Consolas" w:eastAsia="Consolas" w:cs="Consolas"/>
            <w:color w:val="0000FF"/>
            <w:sz w:val="16"/>
            <w:szCs w:val="16"/>
          </w:rPr>
          <w:t>for</w:t>
        </w:r>
        <w:r>
          <w:rPr>
            <w:rFonts w:ascii="Consolas" w:hAnsi="Consolas" w:eastAsia="Consolas" w:cs="Consolas"/>
            <w:color w:val="000000"/>
            <w:sz w:val="16"/>
            <w:szCs w:val="16"/>
          </w:rPr>
          <w:t> x </w:t>
        </w:r>
        <w:r>
          <w:rPr>
            <w:rFonts w:ascii="Consolas" w:hAnsi="Consolas" w:eastAsia="Consolas" w:cs="Consolas"/>
            <w:color w:val="0000FF"/>
            <w:sz w:val="16"/>
            <w:szCs w:val="16"/>
          </w:rPr>
          <w:t>in</w:t>
        </w:r>
        <w:r>
          <w:rPr>
            <w:rFonts w:ascii="Consolas" w:hAnsi="Consolas" w:eastAsia="Consolas" w:cs="Consolas"/>
            <w:color w:val="000000"/>
            <w:sz w:val="16"/>
            <w:szCs w:val="16"/>
          </w:rPr>
          <w:t> range(len(rms_err)):</w:t>
        </w:r>
      </w:ins>
    </w:p>
    <w:p w:rsidR="009A5F99" w:rsidRDefault="00000000" w14:paraId="5A31F022" w14:textId="77777777">
      <w:pPr>
        <w:shd w:val="clear" w:color="auto" w:fill="FFFFFF"/>
        <w:spacing w:line="240" w:lineRule="auto"/>
        <w:jc w:val="left"/>
        <w:rPr>
          <w:ins w:author="Parth Patel" w:date="2021-03-25T10:24:00Z" w:id="1171"/>
          <w:rFonts w:ascii="Consolas" w:hAnsi="Consolas" w:eastAsia="Consolas" w:cs="Consolas"/>
          <w:color w:val="000000"/>
          <w:sz w:val="16"/>
          <w:szCs w:val="16"/>
        </w:rPr>
      </w:pPr>
      <w:ins w:author="Parth Patel" w:date="2021-03-25T10:24:00Z" w:id="1172">
        <w:r>
          <w:rPr>
            <w:rFonts w:ascii="Consolas" w:hAnsi="Consolas" w:eastAsia="Consolas" w:cs="Consolas"/>
            <w:color w:val="000000"/>
            <w:sz w:val="16"/>
            <w:szCs w:val="16"/>
          </w:rPr>
          <w:t>    </w:t>
        </w:r>
        <w:r>
          <w:rPr>
            <w:rFonts w:ascii="Consolas" w:hAnsi="Consolas" w:eastAsia="Consolas" w:cs="Consolas"/>
            <w:color w:val="0000FF"/>
            <w:sz w:val="16"/>
            <w:szCs w:val="16"/>
          </w:rPr>
          <w:t>if</w:t>
        </w:r>
        <w:r>
          <w:rPr>
            <w:rFonts w:ascii="Consolas" w:hAnsi="Consolas" w:eastAsia="Consolas" w:cs="Consolas"/>
            <w:color w:val="000000"/>
            <w:sz w:val="16"/>
            <w:szCs w:val="16"/>
          </w:rPr>
          <w:t> rms_err[x] == rms_err.min() :</w:t>
        </w:r>
      </w:ins>
    </w:p>
    <w:p w:rsidR="009A5F99" w:rsidRDefault="00000000" w14:paraId="48D635AC" w14:textId="77777777">
      <w:pPr>
        <w:shd w:val="clear" w:color="auto" w:fill="FFFFFF"/>
        <w:spacing w:line="240" w:lineRule="auto"/>
        <w:jc w:val="left"/>
        <w:rPr>
          <w:ins w:author="Parth Patel" w:date="2021-03-25T10:24:00Z" w:id="1173"/>
          <w:rFonts w:ascii="Consolas" w:hAnsi="Consolas" w:eastAsia="Consolas" w:cs="Consolas"/>
          <w:color w:val="000000"/>
          <w:sz w:val="16"/>
          <w:szCs w:val="16"/>
        </w:rPr>
      </w:pPr>
      <w:ins w:author="Parth Patel" w:date="2021-03-25T10:24:00Z" w:id="1174">
        <w:r>
          <w:rPr>
            <w:rFonts w:ascii="Consolas" w:hAnsi="Consolas" w:eastAsia="Consolas" w:cs="Consolas"/>
            <w:color w:val="000000"/>
            <w:sz w:val="16"/>
            <w:szCs w:val="16"/>
          </w:rPr>
          <w:t>       pr</w:t>
        </w:r>
        <w:r>
          <w:rPr>
            <w:rFonts w:ascii="Consolas" w:hAnsi="Consolas" w:eastAsia="Consolas" w:cs="Consolas"/>
            <w:color w:val="000000"/>
            <w:sz w:val="16"/>
            <w:szCs w:val="16"/>
          </w:rPr>
          <w:t>int(x)</w:t>
        </w:r>
      </w:ins>
    </w:p>
    <w:p w:rsidR="009A5F99" w:rsidRDefault="00000000" w14:paraId="5CD5E1D9" w14:textId="77777777">
      <w:pPr>
        <w:shd w:val="clear" w:color="auto" w:fill="FFFFFF"/>
        <w:spacing w:line="240" w:lineRule="auto"/>
        <w:jc w:val="left"/>
        <w:rPr>
          <w:ins w:author="Parth Patel" w:date="2021-03-25T10:24:00Z" w:id="1175"/>
          <w:rFonts w:ascii="Consolas" w:hAnsi="Consolas" w:eastAsia="Consolas" w:cs="Consolas"/>
          <w:color w:val="000000"/>
          <w:sz w:val="16"/>
          <w:szCs w:val="16"/>
        </w:rPr>
      </w:pPr>
      <w:ins w:author="Parth Patel" w:date="2021-03-25T10:24:00Z" w:id="1176">
        <w:r>
          <w:rPr>
            <w:rFonts w:ascii="Consolas" w:hAnsi="Consolas" w:eastAsia="Consolas" w:cs="Consolas"/>
            <w:color w:val="000000"/>
            <w:sz w:val="16"/>
            <w:szCs w:val="16"/>
          </w:rPr>
          <w:t>       </w:t>
        </w:r>
        <w:r>
          <w:rPr>
            <w:rFonts w:ascii="Consolas" w:hAnsi="Consolas" w:eastAsia="Consolas" w:cs="Consolas"/>
            <w:color w:val="0000FF"/>
            <w:sz w:val="16"/>
            <w:szCs w:val="16"/>
          </w:rPr>
          <w:t>break</w:t>
        </w:r>
      </w:ins>
    </w:p>
    <w:p w:rsidR="009A5F99" w:rsidRDefault="009A5F99" w14:paraId="14461DEC" w14:textId="77777777">
      <w:pPr>
        <w:shd w:val="clear" w:color="auto" w:fill="FFFFFF"/>
        <w:jc w:val="left"/>
        <w:rPr>
          <w:ins w:author="Parth Patel" w:date="2021-03-25T10:24:00Z" w:id="1177"/>
          <w:rFonts w:ascii="Consolas" w:hAnsi="Consolas" w:eastAsia="Consolas" w:cs="Consolas"/>
          <w:color w:val="000000"/>
          <w:sz w:val="21"/>
          <w:szCs w:val="21"/>
        </w:rPr>
      </w:pPr>
    </w:p>
    <w:p w:rsidR="009A5F99" w:rsidRDefault="009A5F99" w14:paraId="60F6A346" w14:textId="77777777">
      <w:pPr>
        <w:rPr>
          <w:ins w:author="Parth Patel" w:date="2021-03-25T10:24:00Z" w:id="1178"/>
        </w:rPr>
      </w:pPr>
    </w:p>
    <w:p w:rsidR="009A5F99" w:rsidRDefault="009A5F99" w14:paraId="70E2ABA3" w14:textId="77777777">
      <w:pPr>
        <w:rPr>
          <w:ins w:author="Parth Patel" w:date="2021-03-25T10:24:00Z" w:id="1179"/>
        </w:rPr>
      </w:pPr>
    </w:p>
    <w:p w:rsidR="009A5F99" w:rsidRDefault="009A5F99" w14:paraId="42DF8C0B" w14:textId="77777777"/>
    <w:sectPr w:rsidR="009A5F99">
      <w:footerReference w:type="default" r:id="rId37"/>
      <w:pgSz w:w="12240" w:h="15840" w:orient="portrait"/>
      <w:pgMar w:top="1418" w:right="1418" w:bottom="1418" w:left="1418"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 w:author="Vahid Hosseini" w:date="2021-03-21T11:19:00Z" w:id="2">
    <w:p w:rsidR="009A5F99" w:rsidRDefault="00000000" w14:paraId="79857064" w14:textId="77777777">
      <w:pPr>
        <w:widowControl w:val="0"/>
        <w:pBdr>
          <w:top w:val="nil"/>
          <w:left w:val="nil"/>
          <w:bottom w:val="nil"/>
          <w:right w:val="nil"/>
          <w:between w:val="nil"/>
        </w:pBdr>
        <w:spacing w:line="240" w:lineRule="auto"/>
        <w:jc w:val="left"/>
        <w:rPr>
          <w:rFonts w:ascii="Arial" w:hAnsi="Arial" w:eastAsia="Arial" w:cs="Arial"/>
          <w:color w:val="000000"/>
          <w:sz w:val="22"/>
          <w:szCs w:val="22"/>
        </w:rPr>
      </w:pPr>
      <w:r>
        <w:rPr>
          <w:rFonts w:ascii="Arial" w:hAnsi="Arial" w:eastAsia="Arial" w:cs="Arial"/>
          <w:color w:val="000000"/>
          <w:sz w:val="22"/>
          <w:szCs w:val="22"/>
        </w:rPr>
        <w:t>Rewrite the abstract. It looks like an introduction. In the abstract write about motivation, objectives, research methodology, and provide some quantitative results</w:t>
      </w:r>
    </w:p>
  </w:comment>
  <w:comment w:initials="" w:author="Parth Patel" w:date="2021-03-22T03:42:00Z" w:id="3">
    <w:p w:rsidR="009A5F99" w:rsidRDefault="00000000" w14:paraId="0F3594B5" w14:textId="77777777">
      <w:pPr>
        <w:widowControl w:val="0"/>
        <w:pBdr>
          <w:top w:val="nil"/>
          <w:left w:val="nil"/>
          <w:bottom w:val="nil"/>
          <w:right w:val="nil"/>
          <w:between w:val="nil"/>
        </w:pBdr>
        <w:spacing w:line="240" w:lineRule="auto"/>
        <w:jc w:val="left"/>
        <w:rPr>
          <w:rFonts w:ascii="Arial" w:hAnsi="Arial" w:eastAsia="Arial" w:cs="Arial"/>
          <w:color w:val="000000"/>
          <w:sz w:val="22"/>
          <w:szCs w:val="22"/>
        </w:rPr>
      </w:pPr>
      <w:r>
        <w:rPr>
          <w:rFonts w:ascii="Arial" w:hAnsi="Arial" w:eastAsia="Arial" w:cs="Arial"/>
          <w:color w:val="000000"/>
          <w:sz w:val="22"/>
          <w:szCs w:val="22"/>
        </w:rPr>
        <w:t>Done!</w:t>
      </w:r>
    </w:p>
  </w:comment>
  <w:comment w:initials="" w:author="Vahid Hosseini" w:date="2021-03-21T11:20:00Z" w:id="5">
    <w:p w:rsidR="00317541" w:rsidP="00317541" w:rsidRDefault="00317541" w14:paraId="04B0DB90" w14:textId="77777777">
      <w:pPr>
        <w:widowControl w:val="0"/>
        <w:pBdr>
          <w:top w:val="nil"/>
          <w:left w:val="nil"/>
          <w:bottom w:val="nil"/>
          <w:right w:val="nil"/>
          <w:between w:val="nil"/>
        </w:pBdr>
        <w:spacing w:line="240" w:lineRule="auto"/>
        <w:jc w:val="left"/>
        <w:rPr>
          <w:rFonts w:ascii="Arial" w:hAnsi="Arial" w:eastAsia="Arial" w:cs="Arial"/>
          <w:color w:val="000000"/>
          <w:sz w:val="22"/>
          <w:szCs w:val="22"/>
        </w:rPr>
      </w:pPr>
      <w:r>
        <w:rPr>
          <w:rFonts w:ascii="Arial" w:hAnsi="Arial" w:eastAsia="Arial" w:cs="Arial"/>
          <w:color w:val="000000"/>
          <w:sz w:val="22"/>
          <w:szCs w:val="22"/>
        </w:rPr>
        <w:t>Optional, you can also appreciate coworkers in here</w:t>
      </w:r>
    </w:p>
  </w:comment>
  <w:comment w:initials="" w:author="Vahid Hosseini" w:date="2021-03-21T11:38:00Z" w:id="1003">
    <w:p w:rsidR="009A5F99" w:rsidRDefault="00000000" w14:paraId="1A65503E" w14:textId="77777777">
      <w:pPr>
        <w:widowControl w:val="0"/>
        <w:pBdr>
          <w:top w:val="nil"/>
          <w:left w:val="nil"/>
          <w:bottom w:val="nil"/>
          <w:right w:val="nil"/>
          <w:between w:val="nil"/>
        </w:pBdr>
        <w:spacing w:line="240" w:lineRule="auto"/>
        <w:jc w:val="left"/>
        <w:rPr>
          <w:rFonts w:ascii="Arial" w:hAnsi="Arial" w:eastAsia="Arial" w:cs="Arial"/>
          <w:color w:val="000000"/>
          <w:sz w:val="22"/>
          <w:szCs w:val="22"/>
        </w:rPr>
      </w:pPr>
      <w:r>
        <w:rPr>
          <w:rFonts w:ascii="Arial" w:hAnsi="Arial" w:eastAsia="Arial" w:cs="Arial"/>
          <w:color w:val="000000"/>
          <w:sz w:val="22"/>
          <w:szCs w:val="22"/>
        </w:rPr>
        <w:t>It is not incorrectly, it is perhaps raw</w:t>
      </w:r>
    </w:p>
  </w:comment>
  <w:comment w:initials="" w:author="Parth Patel" w:date="2021-03-22T03:48:00Z" w:id="1004">
    <w:p w:rsidR="009A5F99" w:rsidRDefault="00000000" w14:paraId="3BC41CE9" w14:textId="77777777">
      <w:pPr>
        <w:widowControl w:val="0"/>
        <w:pBdr>
          <w:top w:val="nil"/>
          <w:left w:val="nil"/>
          <w:bottom w:val="nil"/>
          <w:right w:val="nil"/>
          <w:between w:val="nil"/>
        </w:pBdr>
        <w:spacing w:line="240" w:lineRule="auto"/>
        <w:jc w:val="left"/>
        <w:rPr>
          <w:rFonts w:ascii="Arial" w:hAnsi="Arial" w:eastAsia="Arial" w:cs="Arial"/>
          <w:color w:val="000000"/>
          <w:sz w:val="22"/>
          <w:szCs w:val="22"/>
        </w:rPr>
      </w:pPr>
      <w:r>
        <w:rPr>
          <w:rFonts w:ascii="Arial" w:hAnsi="Arial" w:eastAsia="Arial" w:cs="Arial"/>
          <w:color w:val="000000"/>
          <w:sz w:val="22"/>
          <w:szCs w:val="22"/>
        </w:rPr>
        <w:t>Done!</w:t>
      </w:r>
    </w:p>
  </w:comment>
  <w:comment w:initials="" w:author="Vahid Hosseini" w:date="2021-03-21T11:39:00Z" w:id="1010">
    <w:p w:rsidR="009A5F99" w:rsidRDefault="00000000" w14:paraId="6D95EDEF" w14:textId="77777777">
      <w:pPr>
        <w:widowControl w:val="0"/>
        <w:pBdr>
          <w:top w:val="nil"/>
          <w:left w:val="nil"/>
          <w:bottom w:val="nil"/>
          <w:right w:val="nil"/>
          <w:between w:val="nil"/>
        </w:pBdr>
        <w:spacing w:line="240" w:lineRule="auto"/>
        <w:jc w:val="left"/>
        <w:rPr>
          <w:rFonts w:ascii="Arial" w:hAnsi="Arial" w:eastAsia="Arial" w:cs="Arial"/>
          <w:color w:val="000000"/>
          <w:sz w:val="22"/>
          <w:szCs w:val="22"/>
        </w:rPr>
      </w:pPr>
      <w:r>
        <w:rPr>
          <w:rFonts w:ascii="Arial" w:hAnsi="Arial" w:eastAsia="Arial" w:cs="Arial"/>
          <w:color w:val="000000"/>
          <w:sz w:val="22"/>
          <w:szCs w:val="22"/>
        </w:rPr>
        <w:t>Before this, introduce the fleet, provide a table of all vehicles tested in the report with some details of the system, model, MY, etc.</w:t>
      </w:r>
    </w:p>
  </w:comment>
  <w:comment w:initials="" w:author="Parth Patel" w:date="2021-03-22T03:49:00Z" w:id="1011">
    <w:p w:rsidR="009A5F99" w:rsidRDefault="00000000" w14:paraId="2BD5DB1E" w14:textId="77777777">
      <w:pPr>
        <w:widowControl w:val="0"/>
        <w:pBdr>
          <w:top w:val="nil"/>
          <w:left w:val="nil"/>
          <w:bottom w:val="nil"/>
          <w:right w:val="nil"/>
          <w:between w:val="nil"/>
        </w:pBdr>
        <w:spacing w:line="240" w:lineRule="auto"/>
        <w:jc w:val="left"/>
        <w:rPr>
          <w:rFonts w:ascii="Arial" w:hAnsi="Arial" w:eastAsia="Arial" w:cs="Arial"/>
          <w:color w:val="000000"/>
          <w:sz w:val="22"/>
          <w:szCs w:val="22"/>
        </w:rPr>
      </w:pPr>
      <w:r>
        <w:rPr>
          <w:rFonts w:ascii="Arial" w:hAnsi="Arial" w:eastAsia="Arial" w:cs="Arial"/>
          <w:color w:val="000000"/>
          <w:sz w:val="22"/>
          <w:szCs w:val="22"/>
        </w:rPr>
        <w:t>Added!</w:t>
      </w:r>
    </w:p>
  </w:comment>
  <w:comment w:initials="" w:author="Vahid Hosseini" w:date="2021-03-21T11:51:00Z" w:id="1040">
    <w:p w:rsidR="009A5F99" w:rsidRDefault="00000000" w14:paraId="680FC3FB" w14:textId="77777777">
      <w:pPr>
        <w:widowControl w:val="0"/>
        <w:pBdr>
          <w:top w:val="nil"/>
          <w:left w:val="nil"/>
          <w:bottom w:val="nil"/>
          <w:right w:val="nil"/>
          <w:between w:val="nil"/>
        </w:pBdr>
        <w:spacing w:line="240" w:lineRule="auto"/>
        <w:jc w:val="left"/>
        <w:rPr>
          <w:rFonts w:ascii="Arial" w:hAnsi="Arial" w:eastAsia="Arial" w:cs="Arial"/>
          <w:color w:val="000000"/>
          <w:sz w:val="22"/>
          <w:szCs w:val="22"/>
        </w:rPr>
      </w:pPr>
      <w:r>
        <w:rPr>
          <w:rFonts w:ascii="Arial" w:hAnsi="Arial" w:eastAsia="Arial" w:cs="Arial"/>
          <w:color w:val="000000"/>
          <w:sz w:val="22"/>
          <w:szCs w:val="22"/>
        </w:rPr>
        <w:t>Remove this section all together, or provide details of methodology in chapter 3. If presenting results, s</w:t>
      </w:r>
      <w:r>
        <w:rPr>
          <w:rFonts w:ascii="Arial" w:hAnsi="Arial" w:eastAsia="Arial" w:cs="Arial"/>
          <w:color w:val="000000"/>
          <w:sz w:val="22"/>
          <w:szCs w:val="22"/>
        </w:rPr>
        <w:t>ome interpretation and comparisons are needed.</w:t>
      </w:r>
    </w:p>
  </w:comment>
  <w:comment w:initials="" w:author="Parth Patel" w:date="2021-03-21T22:32:00Z" w:id="1041">
    <w:p w:rsidR="009A5F99" w:rsidRDefault="00000000" w14:paraId="3FDE610E" w14:textId="77777777">
      <w:pPr>
        <w:widowControl w:val="0"/>
        <w:pBdr>
          <w:top w:val="nil"/>
          <w:left w:val="nil"/>
          <w:bottom w:val="nil"/>
          <w:right w:val="nil"/>
          <w:between w:val="nil"/>
        </w:pBdr>
        <w:spacing w:line="240" w:lineRule="auto"/>
        <w:jc w:val="left"/>
        <w:rPr>
          <w:rFonts w:ascii="Arial" w:hAnsi="Arial" w:eastAsia="Arial" w:cs="Arial"/>
          <w:color w:val="000000"/>
          <w:sz w:val="22"/>
          <w:szCs w:val="22"/>
        </w:rPr>
      </w:pPr>
      <w:r>
        <w:rPr>
          <w:rFonts w:ascii="Arial" w:hAnsi="Arial" w:eastAsia="Arial" w:cs="Arial"/>
          <w:color w:val="000000"/>
          <w:sz w:val="22"/>
          <w:szCs w:val="22"/>
        </w:rPr>
        <w:t>Never explore this area of study!! Comparisons with what?? Though Methodology was provided and moved to methodology chapter. Other part may be included in the future study!!</w:t>
      </w:r>
    </w:p>
  </w:comment>
</w:comments>
</file>

<file path=word/commentsExtended.xml><?xml version="1.0" encoding="utf-8"?>
<w15:commentsEx xmlns:mc="http://schemas.openxmlformats.org/markup-compatibility/2006" xmlns:w15="http://schemas.microsoft.com/office/word/2012/wordml" mc:Ignorable="w15">
  <w15:commentEx w15:done="0" w15:paraId="79857064"/>
  <w15:commentEx w15:done="0" w15:paraId="0F3594B5"/>
  <w15:commentEx w15:done="0" w15:paraId="04B0DB90"/>
  <w15:commentEx w15:done="0" w15:paraId="1A65503E"/>
  <w15:commentEx w15:done="0" w15:paraId="3BC41CE9"/>
  <w15:commentEx w15:done="0" w15:paraId="6D95EDEF"/>
  <w15:commentEx w15:done="0" w15:paraId="2BD5DB1E"/>
  <w15:commentEx w15:done="0" w15:paraId="680FC3FB"/>
  <w15:commentEx w15:done="0" w15:paraId="3FDE610E"/>
</w15:commentsEx>
</file>

<file path=word/commentsIds.xml><?xml version="1.0" encoding="utf-8"?>
<w16cid:commentsIds xmlns:mc="http://schemas.openxmlformats.org/markup-compatibility/2006" xmlns:w16cid="http://schemas.microsoft.com/office/word/2016/wordml/cid" mc:Ignorable="w16cid">
  <w16cid:commentId w16cid:paraId="79857064" w16cid:durableId="27E7DC8D"/>
  <w16cid:commentId w16cid:paraId="0F3594B5" w16cid:durableId="27E7DC8E"/>
  <w16cid:commentId w16cid:paraId="04B0DB90" w16cid:durableId="27E41B44"/>
  <w16cid:commentId w16cid:paraId="1A65503E" w16cid:durableId="27E7DC99"/>
  <w16cid:commentId w16cid:paraId="3BC41CE9" w16cid:durableId="27E7DC9A"/>
  <w16cid:commentId w16cid:paraId="6D95EDEF" w16cid:durableId="27E7DC9B"/>
  <w16cid:commentId w16cid:paraId="2BD5DB1E" w16cid:durableId="27E7DC9C"/>
  <w16cid:commentId w16cid:paraId="680FC3FB" w16cid:durableId="27E7DCBA"/>
  <w16cid:commentId w16cid:paraId="3FDE610E" w16cid:durableId="27E7DCB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018CA" w:rsidRDefault="00D018CA" w14:paraId="7E482389" w14:textId="77777777">
      <w:pPr>
        <w:spacing w:line="240" w:lineRule="auto"/>
      </w:pPr>
      <w:r>
        <w:separator/>
      </w:r>
    </w:p>
  </w:endnote>
  <w:endnote w:type="continuationSeparator" w:id="0">
    <w:p w:rsidR="00D018CA" w:rsidRDefault="00D018CA" w14:paraId="773D98AF"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A5F99" w:rsidRDefault="00000000" w14:paraId="4F0EF56B" w14:textId="77777777">
    <w:pPr>
      <w:pBdr>
        <w:top w:val="nil"/>
        <w:left w:val="nil"/>
        <w:bottom w:val="nil"/>
        <w:right w:val="nil"/>
        <w:between w:val="nil"/>
      </w:pBd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separate"/>
    </w:r>
    <w:r w:rsidR="00317541">
      <w:rPr>
        <w:noProof/>
        <w:color w:val="000000"/>
      </w:rPr>
      <w:t>2</w:t>
    </w:r>
    <w:r>
      <w:rPr>
        <w:color w:val="000000"/>
      </w:rPr>
      <w:fldChar w:fldCharType="end"/>
    </w:r>
  </w:p>
  <w:p w:rsidR="009A5F99" w:rsidRDefault="009A5F99" w14:paraId="0BE9E164" w14:textId="77777777">
    <w:pPr>
      <w:pBdr>
        <w:top w:val="nil"/>
        <w:left w:val="nil"/>
        <w:bottom w:val="nil"/>
        <w:right w:val="nil"/>
        <w:between w:val="nil"/>
      </w:pBdr>
      <w:tabs>
        <w:tab w:val="center" w:pos="4513"/>
        <w:tab w:val="right" w:pos="9026"/>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A5F99" w:rsidRDefault="00000000" w14:paraId="75D8E229" w14:textId="10F65C16">
    <w:pPr>
      <w:pBdr>
        <w:top w:val="nil"/>
        <w:left w:val="nil"/>
        <w:bottom w:val="nil"/>
        <w:right w:val="nil"/>
        <w:between w:val="nil"/>
      </w:pBd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separate"/>
    </w:r>
    <w:r w:rsidR="00317541">
      <w:rPr>
        <w:noProof/>
        <w:color w:val="000000"/>
      </w:rPr>
      <w:t>1</w:t>
    </w:r>
    <w:r>
      <w:rPr>
        <w:color w:val="000000"/>
      </w:rPr>
      <w:fldChar w:fldCharType="end"/>
    </w:r>
  </w:p>
  <w:p w:rsidR="009A5F99" w:rsidRDefault="009A5F99" w14:paraId="1C6927DF" w14:textId="77777777">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018CA" w:rsidRDefault="00D018CA" w14:paraId="3CA33E05" w14:textId="77777777">
      <w:pPr>
        <w:spacing w:line="240" w:lineRule="auto"/>
      </w:pPr>
      <w:r>
        <w:separator/>
      </w:r>
    </w:p>
  </w:footnote>
  <w:footnote w:type="continuationSeparator" w:id="0">
    <w:p w:rsidR="00D018CA" w:rsidRDefault="00D018CA" w14:paraId="53BBE45D" w14:textId="7777777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E6C84"/>
    <w:multiLevelType w:val="hybridMultilevel"/>
    <w:tmpl w:val="9C4A6DD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25705A5"/>
    <w:multiLevelType w:val="multilevel"/>
    <w:tmpl w:val="5DFACFF8"/>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
      <w:lvlJc w:val="left"/>
      <w:pPr>
        <w:ind w:left="1440" w:hanging="360"/>
      </w:pPr>
      <w:rPr>
        <w:rFonts w:ascii="Noto Sans Symbols" w:hAnsi="Noto Sans Symbols" w:eastAsia="Noto Sans Symbols" w:cs="Noto Sans Symbols"/>
        <w:b w:val="0"/>
        <w:i w:val="0"/>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 w15:restartNumberingAfterBreak="0">
    <w:nsid w:val="02FC24F5"/>
    <w:multiLevelType w:val="multilevel"/>
    <w:tmpl w:val="1FAC60DE"/>
    <w:lvl w:ilvl="0">
      <w:start w:val="1"/>
      <w:numFmt w:val="bullet"/>
      <w:lvlText w:val="⮲"/>
      <w:lvlJc w:val="left"/>
      <w:pPr>
        <w:ind w:left="1440" w:hanging="360"/>
      </w:pPr>
      <w:rPr>
        <w:rFonts w:ascii="Noto Sans Symbols" w:hAnsi="Noto Sans Symbols" w:eastAsia="Noto Sans Symbols" w:cs="Noto Sans Symbols"/>
        <w:b w:val="0"/>
        <w:i w:val="0"/>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3" w15:restartNumberingAfterBreak="0">
    <w:nsid w:val="064942BC"/>
    <w:multiLevelType w:val="hybridMultilevel"/>
    <w:tmpl w:val="EA2C37A8"/>
    <w:lvl w:ilvl="0" w:tplc="10090001">
      <w:start w:val="1"/>
      <w:numFmt w:val="bullet"/>
      <w:lvlText w:val=""/>
      <w:lvlJc w:val="left"/>
      <w:pPr>
        <w:ind w:left="1296" w:hanging="360"/>
      </w:pPr>
      <w:rPr>
        <w:rFonts w:hint="default" w:ascii="Symbol" w:hAnsi="Symbol"/>
      </w:rPr>
    </w:lvl>
    <w:lvl w:ilvl="1" w:tplc="10090003" w:tentative="1">
      <w:start w:val="1"/>
      <w:numFmt w:val="bullet"/>
      <w:lvlText w:val="o"/>
      <w:lvlJc w:val="left"/>
      <w:pPr>
        <w:ind w:left="2016" w:hanging="360"/>
      </w:pPr>
      <w:rPr>
        <w:rFonts w:hint="default" w:ascii="Courier New" w:hAnsi="Courier New" w:cs="Courier New"/>
      </w:rPr>
    </w:lvl>
    <w:lvl w:ilvl="2" w:tplc="10090005" w:tentative="1">
      <w:start w:val="1"/>
      <w:numFmt w:val="bullet"/>
      <w:lvlText w:val=""/>
      <w:lvlJc w:val="left"/>
      <w:pPr>
        <w:ind w:left="2736" w:hanging="360"/>
      </w:pPr>
      <w:rPr>
        <w:rFonts w:hint="default" w:ascii="Wingdings" w:hAnsi="Wingdings"/>
      </w:rPr>
    </w:lvl>
    <w:lvl w:ilvl="3" w:tplc="10090001" w:tentative="1">
      <w:start w:val="1"/>
      <w:numFmt w:val="bullet"/>
      <w:lvlText w:val=""/>
      <w:lvlJc w:val="left"/>
      <w:pPr>
        <w:ind w:left="3456" w:hanging="360"/>
      </w:pPr>
      <w:rPr>
        <w:rFonts w:hint="default" w:ascii="Symbol" w:hAnsi="Symbol"/>
      </w:rPr>
    </w:lvl>
    <w:lvl w:ilvl="4" w:tplc="10090003" w:tentative="1">
      <w:start w:val="1"/>
      <w:numFmt w:val="bullet"/>
      <w:lvlText w:val="o"/>
      <w:lvlJc w:val="left"/>
      <w:pPr>
        <w:ind w:left="4176" w:hanging="360"/>
      </w:pPr>
      <w:rPr>
        <w:rFonts w:hint="default" w:ascii="Courier New" w:hAnsi="Courier New" w:cs="Courier New"/>
      </w:rPr>
    </w:lvl>
    <w:lvl w:ilvl="5" w:tplc="10090005" w:tentative="1">
      <w:start w:val="1"/>
      <w:numFmt w:val="bullet"/>
      <w:lvlText w:val=""/>
      <w:lvlJc w:val="left"/>
      <w:pPr>
        <w:ind w:left="4896" w:hanging="360"/>
      </w:pPr>
      <w:rPr>
        <w:rFonts w:hint="default" w:ascii="Wingdings" w:hAnsi="Wingdings"/>
      </w:rPr>
    </w:lvl>
    <w:lvl w:ilvl="6" w:tplc="10090001" w:tentative="1">
      <w:start w:val="1"/>
      <w:numFmt w:val="bullet"/>
      <w:lvlText w:val=""/>
      <w:lvlJc w:val="left"/>
      <w:pPr>
        <w:ind w:left="5616" w:hanging="360"/>
      </w:pPr>
      <w:rPr>
        <w:rFonts w:hint="default" w:ascii="Symbol" w:hAnsi="Symbol"/>
      </w:rPr>
    </w:lvl>
    <w:lvl w:ilvl="7" w:tplc="10090003" w:tentative="1">
      <w:start w:val="1"/>
      <w:numFmt w:val="bullet"/>
      <w:lvlText w:val="o"/>
      <w:lvlJc w:val="left"/>
      <w:pPr>
        <w:ind w:left="6336" w:hanging="360"/>
      </w:pPr>
      <w:rPr>
        <w:rFonts w:hint="default" w:ascii="Courier New" w:hAnsi="Courier New" w:cs="Courier New"/>
      </w:rPr>
    </w:lvl>
    <w:lvl w:ilvl="8" w:tplc="10090005" w:tentative="1">
      <w:start w:val="1"/>
      <w:numFmt w:val="bullet"/>
      <w:lvlText w:val=""/>
      <w:lvlJc w:val="left"/>
      <w:pPr>
        <w:ind w:left="7056" w:hanging="360"/>
      </w:pPr>
      <w:rPr>
        <w:rFonts w:hint="default" w:ascii="Wingdings" w:hAnsi="Wingdings"/>
      </w:rPr>
    </w:lvl>
  </w:abstractNum>
  <w:abstractNum w:abstractNumId="4" w15:restartNumberingAfterBreak="0">
    <w:nsid w:val="0C02646F"/>
    <w:multiLevelType w:val="multilevel"/>
    <w:tmpl w:val="74E87060"/>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 w15:restartNumberingAfterBreak="0">
    <w:nsid w:val="0ED24D39"/>
    <w:multiLevelType w:val="multilevel"/>
    <w:tmpl w:val="8E6062D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 w15:restartNumberingAfterBreak="0">
    <w:nsid w:val="16905041"/>
    <w:multiLevelType w:val="hybridMultilevel"/>
    <w:tmpl w:val="1BBC429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1B2800E6"/>
    <w:multiLevelType w:val="multilevel"/>
    <w:tmpl w:val="5238A9D4"/>
    <w:lvl w:ilvl="0">
      <w:start w:val="1"/>
      <w:numFmt w:val="bullet"/>
      <w:lvlText w:val="⮲"/>
      <w:lvlJc w:val="left"/>
      <w:pPr>
        <w:ind w:left="1800" w:hanging="360"/>
      </w:pPr>
      <w:rPr>
        <w:rFonts w:ascii="Noto Sans Symbols" w:hAnsi="Noto Sans Symbols" w:eastAsia="Noto Sans Symbols" w:cs="Noto Sans Symbols"/>
        <w:b w:val="0"/>
        <w:i w:val="0"/>
      </w:rPr>
    </w:lvl>
    <w:lvl w:ilvl="1">
      <w:start w:val="1"/>
      <w:numFmt w:val="bullet"/>
      <w:lvlText w:val="o"/>
      <w:lvlJc w:val="left"/>
      <w:pPr>
        <w:ind w:left="2520" w:hanging="360"/>
      </w:pPr>
      <w:rPr>
        <w:rFonts w:ascii="Courier New" w:hAnsi="Courier New" w:eastAsia="Courier New" w:cs="Courier New"/>
      </w:rPr>
    </w:lvl>
    <w:lvl w:ilvl="2">
      <w:start w:val="1"/>
      <w:numFmt w:val="bullet"/>
      <w:lvlText w:val="▪"/>
      <w:lvlJc w:val="left"/>
      <w:pPr>
        <w:ind w:left="3240" w:hanging="360"/>
      </w:pPr>
      <w:rPr>
        <w:rFonts w:ascii="Noto Sans Symbols" w:hAnsi="Noto Sans Symbols" w:eastAsia="Noto Sans Symbols" w:cs="Noto Sans Symbols"/>
      </w:rPr>
    </w:lvl>
    <w:lvl w:ilvl="3">
      <w:start w:val="1"/>
      <w:numFmt w:val="bullet"/>
      <w:lvlText w:val="●"/>
      <w:lvlJc w:val="left"/>
      <w:pPr>
        <w:ind w:left="3960" w:hanging="360"/>
      </w:pPr>
      <w:rPr>
        <w:rFonts w:ascii="Noto Sans Symbols" w:hAnsi="Noto Sans Symbols" w:eastAsia="Noto Sans Symbols" w:cs="Noto Sans Symbols"/>
      </w:rPr>
    </w:lvl>
    <w:lvl w:ilvl="4">
      <w:start w:val="1"/>
      <w:numFmt w:val="bullet"/>
      <w:lvlText w:val="o"/>
      <w:lvlJc w:val="left"/>
      <w:pPr>
        <w:ind w:left="4680" w:hanging="360"/>
      </w:pPr>
      <w:rPr>
        <w:rFonts w:ascii="Courier New" w:hAnsi="Courier New" w:eastAsia="Courier New" w:cs="Courier New"/>
      </w:rPr>
    </w:lvl>
    <w:lvl w:ilvl="5">
      <w:start w:val="1"/>
      <w:numFmt w:val="bullet"/>
      <w:lvlText w:val="▪"/>
      <w:lvlJc w:val="left"/>
      <w:pPr>
        <w:ind w:left="5400" w:hanging="360"/>
      </w:pPr>
      <w:rPr>
        <w:rFonts w:ascii="Noto Sans Symbols" w:hAnsi="Noto Sans Symbols" w:eastAsia="Noto Sans Symbols" w:cs="Noto Sans Symbols"/>
      </w:rPr>
    </w:lvl>
    <w:lvl w:ilvl="6">
      <w:start w:val="1"/>
      <w:numFmt w:val="bullet"/>
      <w:lvlText w:val="●"/>
      <w:lvlJc w:val="left"/>
      <w:pPr>
        <w:ind w:left="6120" w:hanging="360"/>
      </w:pPr>
      <w:rPr>
        <w:rFonts w:ascii="Noto Sans Symbols" w:hAnsi="Noto Sans Symbols" w:eastAsia="Noto Sans Symbols" w:cs="Noto Sans Symbols"/>
      </w:rPr>
    </w:lvl>
    <w:lvl w:ilvl="7">
      <w:start w:val="1"/>
      <w:numFmt w:val="bullet"/>
      <w:lvlText w:val="o"/>
      <w:lvlJc w:val="left"/>
      <w:pPr>
        <w:ind w:left="6840" w:hanging="360"/>
      </w:pPr>
      <w:rPr>
        <w:rFonts w:ascii="Courier New" w:hAnsi="Courier New" w:eastAsia="Courier New" w:cs="Courier New"/>
      </w:rPr>
    </w:lvl>
    <w:lvl w:ilvl="8">
      <w:start w:val="1"/>
      <w:numFmt w:val="bullet"/>
      <w:lvlText w:val="▪"/>
      <w:lvlJc w:val="left"/>
      <w:pPr>
        <w:ind w:left="7560" w:hanging="360"/>
      </w:pPr>
      <w:rPr>
        <w:rFonts w:ascii="Noto Sans Symbols" w:hAnsi="Noto Sans Symbols" w:eastAsia="Noto Sans Symbols" w:cs="Noto Sans Symbols"/>
      </w:rPr>
    </w:lvl>
  </w:abstractNum>
  <w:abstractNum w:abstractNumId="8" w15:restartNumberingAfterBreak="0">
    <w:nsid w:val="1FA66179"/>
    <w:multiLevelType w:val="multilevel"/>
    <w:tmpl w:val="343425E4"/>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9" w15:restartNumberingAfterBreak="0">
    <w:nsid w:val="2DE13A2E"/>
    <w:multiLevelType w:val="multilevel"/>
    <w:tmpl w:val="5EDEFDA6"/>
    <w:lvl w:ilvl="0">
      <w:start w:val="1"/>
      <w:numFmt w:val="bullet"/>
      <w:lvlText w:val="⮲"/>
      <w:lvlJc w:val="left"/>
      <w:pPr>
        <w:ind w:left="720" w:hanging="360"/>
      </w:pPr>
      <w:rPr>
        <w:rFonts w:ascii="Noto Sans Symbols" w:hAnsi="Noto Sans Symbols" w:eastAsia="Noto Sans Symbols" w:cs="Noto Sans Symbols"/>
        <w:b w:val="0"/>
        <w:i w:val="0"/>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0" w15:restartNumberingAfterBreak="0">
    <w:nsid w:val="51D76EC2"/>
    <w:multiLevelType w:val="multilevel"/>
    <w:tmpl w:val="A830A39A"/>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860311A"/>
    <w:multiLevelType w:val="hybridMultilevel"/>
    <w:tmpl w:val="9EDE5772"/>
    <w:lvl w:ilvl="0" w:tplc="10090001">
      <w:start w:val="1"/>
      <w:numFmt w:val="bullet"/>
      <w:lvlText w:val=""/>
      <w:lvlJc w:val="left"/>
      <w:pPr>
        <w:ind w:left="1296" w:hanging="360"/>
      </w:pPr>
      <w:rPr>
        <w:rFonts w:hint="default" w:ascii="Symbol" w:hAnsi="Symbol"/>
      </w:rPr>
    </w:lvl>
    <w:lvl w:ilvl="1" w:tplc="10090003" w:tentative="1">
      <w:start w:val="1"/>
      <w:numFmt w:val="bullet"/>
      <w:lvlText w:val="o"/>
      <w:lvlJc w:val="left"/>
      <w:pPr>
        <w:ind w:left="2016" w:hanging="360"/>
      </w:pPr>
      <w:rPr>
        <w:rFonts w:hint="default" w:ascii="Courier New" w:hAnsi="Courier New" w:cs="Courier New"/>
      </w:rPr>
    </w:lvl>
    <w:lvl w:ilvl="2" w:tplc="10090005" w:tentative="1">
      <w:start w:val="1"/>
      <w:numFmt w:val="bullet"/>
      <w:lvlText w:val=""/>
      <w:lvlJc w:val="left"/>
      <w:pPr>
        <w:ind w:left="2736" w:hanging="360"/>
      </w:pPr>
      <w:rPr>
        <w:rFonts w:hint="default" w:ascii="Wingdings" w:hAnsi="Wingdings"/>
      </w:rPr>
    </w:lvl>
    <w:lvl w:ilvl="3" w:tplc="10090001" w:tentative="1">
      <w:start w:val="1"/>
      <w:numFmt w:val="bullet"/>
      <w:lvlText w:val=""/>
      <w:lvlJc w:val="left"/>
      <w:pPr>
        <w:ind w:left="3456" w:hanging="360"/>
      </w:pPr>
      <w:rPr>
        <w:rFonts w:hint="default" w:ascii="Symbol" w:hAnsi="Symbol"/>
      </w:rPr>
    </w:lvl>
    <w:lvl w:ilvl="4" w:tplc="10090003" w:tentative="1">
      <w:start w:val="1"/>
      <w:numFmt w:val="bullet"/>
      <w:lvlText w:val="o"/>
      <w:lvlJc w:val="left"/>
      <w:pPr>
        <w:ind w:left="4176" w:hanging="360"/>
      </w:pPr>
      <w:rPr>
        <w:rFonts w:hint="default" w:ascii="Courier New" w:hAnsi="Courier New" w:cs="Courier New"/>
      </w:rPr>
    </w:lvl>
    <w:lvl w:ilvl="5" w:tplc="10090005" w:tentative="1">
      <w:start w:val="1"/>
      <w:numFmt w:val="bullet"/>
      <w:lvlText w:val=""/>
      <w:lvlJc w:val="left"/>
      <w:pPr>
        <w:ind w:left="4896" w:hanging="360"/>
      </w:pPr>
      <w:rPr>
        <w:rFonts w:hint="default" w:ascii="Wingdings" w:hAnsi="Wingdings"/>
      </w:rPr>
    </w:lvl>
    <w:lvl w:ilvl="6" w:tplc="10090001" w:tentative="1">
      <w:start w:val="1"/>
      <w:numFmt w:val="bullet"/>
      <w:lvlText w:val=""/>
      <w:lvlJc w:val="left"/>
      <w:pPr>
        <w:ind w:left="5616" w:hanging="360"/>
      </w:pPr>
      <w:rPr>
        <w:rFonts w:hint="default" w:ascii="Symbol" w:hAnsi="Symbol"/>
      </w:rPr>
    </w:lvl>
    <w:lvl w:ilvl="7" w:tplc="10090003" w:tentative="1">
      <w:start w:val="1"/>
      <w:numFmt w:val="bullet"/>
      <w:lvlText w:val="o"/>
      <w:lvlJc w:val="left"/>
      <w:pPr>
        <w:ind w:left="6336" w:hanging="360"/>
      </w:pPr>
      <w:rPr>
        <w:rFonts w:hint="default" w:ascii="Courier New" w:hAnsi="Courier New" w:cs="Courier New"/>
      </w:rPr>
    </w:lvl>
    <w:lvl w:ilvl="8" w:tplc="10090005" w:tentative="1">
      <w:start w:val="1"/>
      <w:numFmt w:val="bullet"/>
      <w:lvlText w:val=""/>
      <w:lvlJc w:val="left"/>
      <w:pPr>
        <w:ind w:left="7056" w:hanging="360"/>
      </w:pPr>
      <w:rPr>
        <w:rFonts w:hint="default" w:ascii="Wingdings" w:hAnsi="Wingdings"/>
      </w:rPr>
    </w:lvl>
  </w:abstractNum>
  <w:abstractNum w:abstractNumId="12" w15:restartNumberingAfterBreak="0">
    <w:nsid w:val="598D42EC"/>
    <w:multiLevelType w:val="hybridMultilevel"/>
    <w:tmpl w:val="33C4524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73B83AB7"/>
    <w:multiLevelType w:val="multilevel"/>
    <w:tmpl w:val="6CCC2A84"/>
    <w:lvl w:ilvl="0">
      <w:start w:val="1"/>
      <w:numFmt w:val="decimal"/>
      <w:lvlText w:val="Chapter %1"/>
      <w:lvlJc w:val="left"/>
      <w:pPr>
        <w:ind w:left="6245" w:hanging="432"/>
      </w:pPr>
      <w:rPr>
        <w:b w:val="0"/>
        <w:i w:val="0"/>
        <w:smallCaps w:val="0"/>
        <w:strike w:val="0"/>
        <w:u w:val="none"/>
        <w:vertAlign w:val="baseline"/>
      </w:rPr>
    </w:lvl>
    <w:lvl w:ilvl="1">
      <w:start w:val="1"/>
      <w:numFmt w:val="decimal"/>
      <w:lvlText w:val="%1.%2"/>
      <w:lvlJc w:val="left"/>
      <w:pPr>
        <w:ind w:left="576" w:hanging="576"/>
      </w:pPr>
      <w:rPr>
        <w:b w:val="0"/>
        <w:i w:val="0"/>
        <w:smallCaps w:val="0"/>
        <w:strike w:val="0"/>
        <w:u w:val="none"/>
        <w:vertAlign w:val="baseline"/>
      </w:rPr>
    </w:lvl>
    <w:lvl w:ilvl="2">
      <w:start w:val="1"/>
      <w:numFmt w:val="decimal"/>
      <w:lvlText w:val="%1.%2.%3"/>
      <w:lvlJc w:val="left"/>
      <w:pPr>
        <w:ind w:left="2422" w:hanging="720"/>
      </w:pPr>
      <w:rPr>
        <w:b w:val="0"/>
        <w:i w:val="0"/>
        <w:smallCaps w:val="0"/>
        <w:strike w:val="0"/>
        <w:u w:val="none"/>
        <w:vertAlign w:val="baseline"/>
      </w:rPr>
    </w:lvl>
    <w:lvl w:ilvl="3">
      <w:start w:val="1"/>
      <w:numFmt w:val="decimal"/>
      <w:lvlText w:val="%1.%2.%3.%4"/>
      <w:lvlJc w:val="left"/>
      <w:pPr>
        <w:ind w:left="2574" w:hanging="864"/>
      </w:pPr>
    </w:lvl>
    <w:lvl w:ilvl="4">
      <w:start w:val="1"/>
      <w:numFmt w:val="decimal"/>
      <w:lvlText w:val="%1.%2.%3.%4.%5"/>
      <w:lvlJc w:val="left"/>
      <w:pPr>
        <w:ind w:left="2718" w:hanging="1008"/>
      </w:pPr>
    </w:lvl>
    <w:lvl w:ilvl="5">
      <w:start w:val="1"/>
      <w:numFmt w:val="decimal"/>
      <w:lvlText w:val="%1.%2.%3.%4.%5.%6"/>
      <w:lvlJc w:val="left"/>
      <w:pPr>
        <w:ind w:left="2862" w:hanging="1152"/>
      </w:pPr>
    </w:lvl>
    <w:lvl w:ilvl="6">
      <w:start w:val="1"/>
      <w:numFmt w:val="decimal"/>
      <w:lvlText w:val="%1.%2.%3.%4.%5.%6.%7"/>
      <w:lvlJc w:val="left"/>
      <w:pPr>
        <w:ind w:left="3006" w:hanging="1294"/>
      </w:pPr>
    </w:lvl>
    <w:lvl w:ilvl="7">
      <w:start w:val="1"/>
      <w:numFmt w:val="decimal"/>
      <w:lvlText w:val="%1.%2.%3.%4.%5.%6.%7.%8"/>
      <w:lvlJc w:val="left"/>
      <w:pPr>
        <w:ind w:left="3150" w:hanging="1440"/>
      </w:pPr>
    </w:lvl>
    <w:lvl w:ilvl="8">
      <w:start w:val="1"/>
      <w:numFmt w:val="decimal"/>
      <w:lvlText w:val="%1.%2.%3.%4.%5.%6.%7.%8.%9"/>
      <w:lvlJc w:val="left"/>
      <w:pPr>
        <w:ind w:left="3294" w:hanging="1584"/>
      </w:pPr>
    </w:lvl>
  </w:abstractNum>
  <w:abstractNum w:abstractNumId="14" w15:restartNumberingAfterBreak="0">
    <w:nsid w:val="760D2B42"/>
    <w:multiLevelType w:val="hybridMultilevel"/>
    <w:tmpl w:val="6B3A03A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791C0143"/>
    <w:multiLevelType w:val="hybridMultilevel"/>
    <w:tmpl w:val="1944920A"/>
    <w:lvl w:ilvl="0" w:tplc="10090001">
      <w:start w:val="1"/>
      <w:numFmt w:val="bullet"/>
      <w:lvlText w:val=""/>
      <w:lvlJc w:val="left"/>
      <w:pPr>
        <w:ind w:left="720" w:hanging="360"/>
      </w:pPr>
      <w:rPr>
        <w:rFonts w:hint="default" w:ascii="Symbol" w:hAnsi="Symbol"/>
      </w:rPr>
    </w:lvl>
    <w:lvl w:ilvl="1" w:tplc="10090003">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num w:numId="1" w16cid:durableId="967323514">
    <w:abstractNumId w:val="8"/>
  </w:num>
  <w:num w:numId="2" w16cid:durableId="1279410448">
    <w:abstractNumId w:val="13"/>
  </w:num>
  <w:num w:numId="3" w16cid:durableId="2097703065">
    <w:abstractNumId w:val="4"/>
  </w:num>
  <w:num w:numId="4" w16cid:durableId="198401171">
    <w:abstractNumId w:val="5"/>
  </w:num>
  <w:num w:numId="5" w16cid:durableId="303510308">
    <w:abstractNumId w:val="1"/>
  </w:num>
  <w:num w:numId="6" w16cid:durableId="599223643">
    <w:abstractNumId w:val="9"/>
  </w:num>
  <w:num w:numId="7" w16cid:durableId="268707081">
    <w:abstractNumId w:val="2"/>
  </w:num>
  <w:num w:numId="8" w16cid:durableId="1636108623">
    <w:abstractNumId w:val="7"/>
  </w:num>
  <w:num w:numId="9" w16cid:durableId="207767143">
    <w:abstractNumId w:val="10"/>
  </w:num>
  <w:num w:numId="10" w16cid:durableId="1049839673">
    <w:abstractNumId w:val="14"/>
  </w:num>
  <w:num w:numId="11" w16cid:durableId="668867422">
    <w:abstractNumId w:val="6"/>
  </w:num>
  <w:num w:numId="12" w16cid:durableId="1362778917">
    <w:abstractNumId w:val="15"/>
  </w:num>
  <w:num w:numId="13" w16cid:durableId="77406443">
    <w:abstractNumId w:val="0"/>
  </w:num>
  <w:num w:numId="14" w16cid:durableId="310717611">
    <w:abstractNumId w:val="12"/>
  </w:num>
  <w:num w:numId="15" w16cid:durableId="160707565">
    <w:abstractNumId w:val="11"/>
  </w:num>
  <w:num w:numId="16" w16cid:durableId="1714504337">
    <w:abstractNumId w:val="3"/>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5F99"/>
    <w:rsid w:val="00000000"/>
    <w:rsid w:val="00010399"/>
    <w:rsid w:val="000A169D"/>
    <w:rsid w:val="001149D2"/>
    <w:rsid w:val="00117446"/>
    <w:rsid w:val="00144BF0"/>
    <w:rsid w:val="00156045"/>
    <w:rsid w:val="001619E2"/>
    <w:rsid w:val="0017778D"/>
    <w:rsid w:val="001934E4"/>
    <w:rsid w:val="001D2092"/>
    <w:rsid w:val="001D5BDC"/>
    <w:rsid w:val="00287D87"/>
    <w:rsid w:val="002C0051"/>
    <w:rsid w:val="002D1E89"/>
    <w:rsid w:val="003043ED"/>
    <w:rsid w:val="00317541"/>
    <w:rsid w:val="00330A41"/>
    <w:rsid w:val="00355F58"/>
    <w:rsid w:val="003730B5"/>
    <w:rsid w:val="004510B4"/>
    <w:rsid w:val="004560F0"/>
    <w:rsid w:val="00461423"/>
    <w:rsid w:val="00461552"/>
    <w:rsid w:val="004757DF"/>
    <w:rsid w:val="004C722C"/>
    <w:rsid w:val="004D60AC"/>
    <w:rsid w:val="004E64B4"/>
    <w:rsid w:val="005215F5"/>
    <w:rsid w:val="005629B6"/>
    <w:rsid w:val="00565C07"/>
    <w:rsid w:val="00572C81"/>
    <w:rsid w:val="005F5DF0"/>
    <w:rsid w:val="00607F1E"/>
    <w:rsid w:val="00614531"/>
    <w:rsid w:val="006242DA"/>
    <w:rsid w:val="00646F9B"/>
    <w:rsid w:val="00647AA4"/>
    <w:rsid w:val="00665231"/>
    <w:rsid w:val="00696C7E"/>
    <w:rsid w:val="006D06C1"/>
    <w:rsid w:val="006E43FB"/>
    <w:rsid w:val="007733B0"/>
    <w:rsid w:val="007B1CD1"/>
    <w:rsid w:val="007C585C"/>
    <w:rsid w:val="007D07CE"/>
    <w:rsid w:val="00874AA6"/>
    <w:rsid w:val="00900E8D"/>
    <w:rsid w:val="00942A48"/>
    <w:rsid w:val="009450A6"/>
    <w:rsid w:val="009513C0"/>
    <w:rsid w:val="009A5F99"/>
    <w:rsid w:val="009F6271"/>
    <w:rsid w:val="00A1443E"/>
    <w:rsid w:val="00A439C7"/>
    <w:rsid w:val="00A446F9"/>
    <w:rsid w:val="00A8632C"/>
    <w:rsid w:val="00AA0191"/>
    <w:rsid w:val="00AB3656"/>
    <w:rsid w:val="00AD5913"/>
    <w:rsid w:val="00B168F3"/>
    <w:rsid w:val="00B24148"/>
    <w:rsid w:val="00B660E8"/>
    <w:rsid w:val="00B75C0D"/>
    <w:rsid w:val="00B97D97"/>
    <w:rsid w:val="00BA49F4"/>
    <w:rsid w:val="00BD0A10"/>
    <w:rsid w:val="00BD42FB"/>
    <w:rsid w:val="00BD7D6A"/>
    <w:rsid w:val="00C53ECF"/>
    <w:rsid w:val="00C77911"/>
    <w:rsid w:val="00CA6472"/>
    <w:rsid w:val="00CA7C2F"/>
    <w:rsid w:val="00CD2A3B"/>
    <w:rsid w:val="00D018CA"/>
    <w:rsid w:val="00D67ACC"/>
    <w:rsid w:val="00D80992"/>
    <w:rsid w:val="00E842E7"/>
    <w:rsid w:val="00ED3B05"/>
    <w:rsid w:val="00ED583C"/>
    <w:rsid w:val="00EE4262"/>
    <w:rsid w:val="00FC758F"/>
    <w:rsid w:val="00FD0014"/>
    <w:rsid w:val="15DCF8D0"/>
    <w:rsid w:val="2D3CF8B4"/>
    <w:rsid w:val="52CC2EEF"/>
    <w:rsid w:val="56E5BF5A"/>
    <w:rsid w:val="69CF3E7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9FA7A3"/>
  <w15:docId w15:val="{81482CE4-5982-4383-AA61-4C51F5C37F3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imes New Roman" w:hAnsi="Times New Roman" w:eastAsia="Times New Roman" w:cs="Times New Roman"/>
        <w:sz w:val="24"/>
        <w:szCs w:val="24"/>
        <w:lang w:val="en-US" w:eastAsia="en-CA" w:bidi="ar-SA"/>
      </w:rPr>
    </w:rPrDefault>
    <w:pPrDefault>
      <w:pPr>
        <w:spacing w:line="48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1149D2"/>
  </w:style>
  <w:style w:type="paragraph" w:styleId="Heading1">
    <w:name w:val="heading 1"/>
    <w:basedOn w:val="Normal"/>
    <w:next w:val="Normal"/>
    <w:uiPriority w:val="9"/>
    <w:qFormat/>
    <w:pPr>
      <w:keepNext/>
      <w:spacing w:line="600" w:lineRule="auto"/>
      <w:ind w:left="4544" w:hanging="432"/>
      <w:jc w:val="center"/>
      <w:outlineLvl w:val="0"/>
    </w:pPr>
    <w:rPr>
      <w:sz w:val="32"/>
      <w:szCs w:val="32"/>
    </w:rPr>
  </w:style>
  <w:style w:type="paragraph" w:styleId="Heading2">
    <w:name w:val="heading 2"/>
    <w:basedOn w:val="Normal"/>
    <w:next w:val="Normal"/>
    <w:link w:val="Heading2Char"/>
    <w:uiPriority w:val="9"/>
    <w:unhideWhenUsed/>
    <w:qFormat/>
    <w:pPr>
      <w:ind w:left="576" w:hanging="576"/>
      <w:outlineLvl w:val="1"/>
    </w:pPr>
    <w:rPr>
      <w:b/>
      <w:sz w:val="28"/>
      <w:szCs w:val="28"/>
    </w:rPr>
  </w:style>
  <w:style w:type="paragraph" w:styleId="Heading3">
    <w:name w:val="heading 3"/>
    <w:basedOn w:val="Normal"/>
    <w:next w:val="Normal"/>
    <w:uiPriority w:val="9"/>
    <w:unhideWhenUsed/>
    <w:qFormat/>
    <w:pPr>
      <w:ind w:left="1134" w:hanging="708"/>
      <w:jc w:val="left"/>
      <w:outlineLvl w:val="2"/>
    </w:pPr>
    <w:rPr>
      <w:b/>
    </w:rPr>
  </w:style>
  <w:style w:type="paragraph" w:styleId="Heading4">
    <w:name w:val="heading 4"/>
    <w:basedOn w:val="Normal"/>
    <w:next w:val="Normal"/>
    <w:uiPriority w:val="9"/>
    <w:semiHidden/>
    <w:unhideWhenUsed/>
    <w:qFormat/>
    <w:pPr>
      <w:keepNext/>
      <w:keepLines/>
      <w:spacing w:before="40"/>
      <w:ind w:left="2880" w:hanging="720"/>
      <w:outlineLvl w:val="3"/>
    </w:pPr>
    <w:rPr>
      <w:rFonts w:ascii="Calibri" w:hAnsi="Calibri" w:eastAsia="Calibri" w:cs="Calibri"/>
      <w:i/>
      <w:color w:val="2E75B5"/>
    </w:rPr>
  </w:style>
  <w:style w:type="paragraph" w:styleId="Heading5">
    <w:name w:val="heading 5"/>
    <w:basedOn w:val="Normal"/>
    <w:next w:val="Normal"/>
    <w:uiPriority w:val="9"/>
    <w:semiHidden/>
    <w:unhideWhenUsed/>
    <w:qFormat/>
    <w:pPr>
      <w:keepNext/>
      <w:keepLines/>
      <w:spacing w:before="40"/>
      <w:ind w:left="3600" w:hanging="720"/>
      <w:outlineLvl w:val="4"/>
    </w:pPr>
    <w:rPr>
      <w:rFonts w:ascii="Calibri" w:hAnsi="Calibri" w:eastAsia="Calibri" w:cs="Calibri"/>
      <w:color w:val="2E75B5"/>
    </w:rPr>
  </w:style>
  <w:style w:type="paragraph" w:styleId="Heading6">
    <w:name w:val="heading 6"/>
    <w:basedOn w:val="Normal"/>
    <w:next w:val="Normal"/>
    <w:uiPriority w:val="9"/>
    <w:semiHidden/>
    <w:unhideWhenUsed/>
    <w:qFormat/>
    <w:pPr>
      <w:keepNext/>
      <w:keepLines/>
      <w:spacing w:before="40"/>
      <w:ind w:left="4320" w:hanging="720"/>
      <w:outlineLvl w:val="5"/>
    </w:pPr>
    <w:rPr>
      <w:rFonts w:ascii="Calibri" w:hAnsi="Calibri" w:eastAsia="Calibri" w:cs="Calibri"/>
      <w:color w:val="1E4D7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link w:val="TitleChar"/>
    <w:uiPriority w:val="10"/>
    <w:qFormat/>
    <w:pPr>
      <w:jc w:val="center"/>
    </w:pPr>
    <w:rPr>
      <w:b/>
      <w:sz w:val="32"/>
      <w:szCs w:val="32"/>
    </w:rPr>
  </w:style>
  <w:style w:type="paragraph" w:styleId="Subtitle">
    <w:name w:val="Subtitle"/>
    <w:basedOn w:val="Normal"/>
    <w:next w:val="Normal"/>
    <w:uiPriority w:val="11"/>
    <w:qFormat/>
    <w:pPr>
      <w:spacing w:after="160"/>
    </w:pPr>
    <w:rPr>
      <w:rFonts w:ascii="Calibri" w:hAnsi="Calibri" w:eastAsia="Calibri" w:cs="Calibri"/>
      <w:color w:val="5A5A5A"/>
      <w:sz w:val="22"/>
      <w:szCs w:val="22"/>
    </w:rPr>
  </w:style>
  <w:style w:type="table" w:styleId="a" w:customStyle="1">
    <w:basedOn w:val="TableNormal"/>
    <w:rPr>
      <w:rFonts w:ascii="Calibri" w:hAnsi="Calibri" w:eastAsia="Calibri" w:cs="Calibri"/>
      <w:color w:val="7B7B7B"/>
      <w:sz w:val="22"/>
      <w:szCs w:val="22"/>
    </w:rPr>
    <w:tblPr>
      <w:tblStyleRowBandSize w:val="1"/>
      <w:tblStyleColBandSize w:val="1"/>
      <w:tblCellMar>
        <w:left w:w="115" w:type="dxa"/>
        <w:right w:w="115" w:type="dxa"/>
      </w:tblCellMar>
    </w:tblPr>
  </w:style>
  <w:style w:type="table" w:styleId="a0" w:customStyle="1">
    <w:basedOn w:val="TableNormal"/>
    <w:rPr>
      <w:rFonts w:ascii="Calibri" w:hAnsi="Calibri" w:eastAsia="Calibri" w:cs="Calibri"/>
      <w:color w:val="7B7B7B"/>
      <w:sz w:val="22"/>
      <w:szCs w:val="22"/>
    </w:rPr>
    <w:tblPr>
      <w:tblStyleRowBandSize w:val="1"/>
      <w:tblStyleColBandSize w:val="1"/>
      <w:tblCellMar>
        <w:left w:w="115" w:type="dxa"/>
        <w:right w:w="115" w:type="dxa"/>
      </w:tblCellMar>
    </w:tblPr>
  </w:style>
  <w:style w:type="table" w:styleId="a1" w:customStyle="1">
    <w:basedOn w:val="TableNormal"/>
    <w:rPr>
      <w:rFonts w:ascii="Calibri" w:hAnsi="Calibri" w:eastAsia="Calibri" w:cs="Calibri"/>
      <w:color w:val="7B7B7B"/>
      <w:sz w:val="22"/>
      <w:szCs w:val="22"/>
    </w:rPr>
    <w:tblPr>
      <w:tblStyleRowBandSize w:val="1"/>
      <w:tblStyleColBandSize w:val="1"/>
      <w:tblCellMar>
        <w:left w:w="115" w:type="dxa"/>
        <w:right w:w="115" w:type="dxa"/>
      </w:tblCellMar>
    </w:tblPr>
  </w:style>
  <w:style w:type="table" w:styleId="a2" w:customStyle="1">
    <w:basedOn w:val="TableNormal"/>
    <w:rPr>
      <w:rFonts w:ascii="Calibri" w:hAnsi="Calibri" w:eastAsia="Calibri" w:cs="Calibri"/>
      <w:color w:val="7B7B7B"/>
      <w:sz w:val="22"/>
      <w:szCs w:val="22"/>
    </w:rPr>
    <w:tblPr>
      <w:tblStyleRowBandSize w:val="1"/>
      <w:tblStyleColBandSize w:val="1"/>
      <w:tblCellMar>
        <w:left w:w="115" w:type="dxa"/>
        <w:right w:w="115" w:type="dxa"/>
      </w:tblCellMar>
    </w:tblPr>
  </w:style>
  <w:style w:type="table" w:styleId="a3" w:customStyle="1">
    <w:basedOn w:val="TableNormal"/>
    <w:rPr>
      <w:rFonts w:ascii="Calibri" w:hAnsi="Calibri" w:eastAsia="Calibri" w:cs="Calibri"/>
      <w:color w:val="7B7B7B"/>
      <w:sz w:val="22"/>
      <w:szCs w:val="22"/>
    </w:rPr>
    <w:tblPr>
      <w:tblStyleRowBandSize w:val="1"/>
      <w:tblStyleColBandSize w:val="1"/>
      <w:tblCellMar>
        <w:left w:w="115" w:type="dxa"/>
        <w:right w:w="115" w:type="dxa"/>
      </w:tblCellMar>
    </w:tblPr>
  </w:style>
  <w:style w:type="table" w:styleId="a4" w:customStyle="1">
    <w:basedOn w:val="TableNormal"/>
    <w:rPr>
      <w:rFonts w:ascii="Calibri" w:hAnsi="Calibri" w:eastAsia="Calibri" w:cs="Calibri"/>
      <w:color w:val="7B7B7B"/>
      <w:sz w:val="22"/>
      <w:szCs w:val="22"/>
    </w:rPr>
    <w:tblPr>
      <w:tblStyleRowBandSize w:val="1"/>
      <w:tblStyleColBandSize w:val="1"/>
      <w:tblCellMar>
        <w:left w:w="115" w:type="dxa"/>
        <w:right w:w="115" w:type="dxa"/>
      </w:tblCellMar>
    </w:tblPr>
  </w:style>
  <w:style w:type="table" w:styleId="a5" w:customStyle="1">
    <w:basedOn w:val="TableNormal"/>
    <w:rPr>
      <w:rFonts w:ascii="Calibri" w:hAnsi="Calibri" w:eastAsia="Calibri" w:cs="Calibri"/>
      <w:color w:val="7B7B7B"/>
      <w:sz w:val="22"/>
      <w:szCs w:val="22"/>
    </w:rPr>
    <w:tblPr>
      <w:tblStyleRowBandSize w:val="1"/>
      <w:tblStyleColBandSize w:val="1"/>
      <w:tblCellMar>
        <w:left w:w="115" w:type="dxa"/>
        <w:right w:w="115" w:type="dxa"/>
      </w:tblCellMar>
    </w:tblPr>
  </w:style>
  <w:style w:type="table" w:styleId="a6" w:customStyle="1">
    <w:basedOn w:val="TableNormal"/>
    <w:rPr>
      <w:rFonts w:ascii="Calibri" w:hAnsi="Calibri" w:eastAsia="Calibri" w:cs="Calibri"/>
      <w:color w:val="7B7B7B"/>
      <w:sz w:val="22"/>
      <w:szCs w:val="22"/>
    </w:rPr>
    <w:tblPr>
      <w:tblStyleRowBandSize w:val="1"/>
      <w:tblStyleColBandSize w:val="1"/>
      <w:tblCellMar>
        <w:left w:w="115" w:type="dxa"/>
        <w:right w:w="115" w:type="dxa"/>
      </w:tblCellMar>
    </w:tblPr>
  </w:style>
  <w:style w:type="table" w:styleId="a7" w:customStyle="1">
    <w:basedOn w:val="TableNormal"/>
    <w:rPr>
      <w:rFonts w:ascii="Calibri" w:hAnsi="Calibri" w:eastAsia="Calibri" w:cs="Calibri"/>
      <w:color w:val="7B7B7B"/>
      <w:sz w:val="22"/>
      <w:szCs w:val="22"/>
    </w:rPr>
    <w:tblPr>
      <w:tblStyleRowBandSize w:val="1"/>
      <w:tblStyleColBandSize w:val="1"/>
      <w:tblCellMar>
        <w:left w:w="115" w:type="dxa"/>
        <w:right w:w="115" w:type="dxa"/>
      </w:tblCellMar>
    </w:tblPr>
  </w:style>
  <w:style w:type="table" w:styleId="a8" w:customStyle="1">
    <w:basedOn w:val="TableNormal"/>
    <w:rPr>
      <w:rFonts w:ascii="Calibri" w:hAnsi="Calibri" w:eastAsia="Calibri" w:cs="Calibri"/>
      <w:color w:val="7B7B7B"/>
      <w:sz w:val="22"/>
      <w:szCs w:val="22"/>
    </w:rPr>
    <w:tblPr>
      <w:tblStyleRowBandSize w:val="1"/>
      <w:tblStyleColBandSize w:val="1"/>
      <w:tblCellMar>
        <w:left w:w="115" w:type="dxa"/>
        <w:right w:w="115" w:type="dxa"/>
      </w:tblCellMar>
    </w:tblPr>
  </w:style>
  <w:style w:type="table" w:styleId="a9" w:customStyle="1">
    <w:basedOn w:val="TableNormal"/>
    <w:rPr>
      <w:rFonts w:ascii="Calibri" w:hAnsi="Calibri" w:eastAsia="Calibri" w:cs="Calibri"/>
      <w:color w:val="7B7B7B"/>
      <w:sz w:val="22"/>
      <w:szCs w:val="22"/>
    </w:rPr>
    <w:tblPr>
      <w:tblStyleRowBandSize w:val="1"/>
      <w:tblStyleColBandSize w:val="1"/>
      <w:tblCellMar>
        <w:left w:w="115" w:type="dxa"/>
        <w:right w:w="115" w:type="dxa"/>
      </w:tblCellMar>
    </w:tblPr>
  </w:style>
  <w:style w:type="table" w:styleId="aa" w:customStyle="1">
    <w:basedOn w:val="TableNormal"/>
    <w:rPr>
      <w:rFonts w:ascii="Calibri" w:hAnsi="Calibri" w:eastAsia="Calibri" w:cs="Calibri"/>
      <w:color w:val="7B7B7B"/>
      <w:sz w:val="22"/>
      <w:szCs w:val="22"/>
    </w:rPr>
    <w:tblPr>
      <w:tblStyleRowBandSize w:val="1"/>
      <w:tblStyleColBandSize w:val="1"/>
      <w:tblCellMar>
        <w:left w:w="115" w:type="dxa"/>
        <w:right w:w="115" w:type="dxa"/>
      </w:tblCellMar>
    </w:tblPr>
  </w:style>
  <w:style w:type="table" w:styleId="ab" w:customStyle="1">
    <w:basedOn w:val="TableNormal"/>
    <w:rPr>
      <w:rFonts w:ascii="Calibri" w:hAnsi="Calibri" w:eastAsia="Calibri" w:cs="Calibri"/>
      <w:color w:val="7B7B7B"/>
      <w:sz w:val="22"/>
      <w:szCs w:val="22"/>
    </w:rPr>
    <w:tblPr>
      <w:tblStyleRowBandSize w:val="1"/>
      <w:tblStyleColBandSize w:val="1"/>
      <w:tblCellMar>
        <w:left w:w="115" w:type="dxa"/>
        <w:right w:w="115" w:type="dxa"/>
      </w:tblCellMar>
    </w:tblPr>
  </w:style>
  <w:style w:type="table" w:styleId="ac" w:customStyle="1">
    <w:basedOn w:val="TableNormal"/>
    <w:rPr>
      <w:rFonts w:ascii="Calibri" w:hAnsi="Calibri" w:eastAsia="Calibri" w:cs="Calibri"/>
      <w:color w:val="7B7B7B"/>
      <w:sz w:val="22"/>
      <w:szCs w:val="22"/>
    </w:rPr>
    <w:tblPr>
      <w:tblStyleRowBandSize w:val="1"/>
      <w:tblStyleColBandSize w:val="1"/>
      <w:tblCellMar>
        <w:left w:w="115" w:type="dxa"/>
        <w:right w:w="115" w:type="dxa"/>
      </w:tblCellMar>
    </w:tblPr>
  </w:style>
  <w:style w:type="table" w:styleId="ad" w:customStyle="1">
    <w:basedOn w:val="TableNormal"/>
    <w:rPr>
      <w:rFonts w:ascii="Calibri" w:hAnsi="Calibri" w:eastAsia="Calibri" w:cs="Calibri"/>
      <w:color w:val="7B7B7B"/>
      <w:sz w:val="22"/>
      <w:szCs w:val="22"/>
    </w:rPr>
    <w:tblPr>
      <w:tblStyleRowBandSize w:val="1"/>
      <w:tblStyleColBandSize w:val="1"/>
      <w:tblCellMar>
        <w:left w:w="115" w:type="dxa"/>
        <w:right w:w="115" w:type="dxa"/>
      </w:tblCellMar>
    </w:tblPr>
  </w:style>
  <w:style w:type="table" w:styleId="ae" w:customStyle="1">
    <w:basedOn w:val="TableNormal"/>
    <w:tblPr>
      <w:tblStyleRowBandSize w:val="1"/>
      <w:tblStyleColBandSize w:val="1"/>
      <w:tblCellMar>
        <w:left w:w="115" w:type="dxa"/>
        <w:right w:w="115" w:type="dxa"/>
      </w:tblCellMar>
    </w:tblPr>
  </w:style>
  <w:style w:type="table" w:styleId="af" w:customStyle="1">
    <w:basedOn w:val="TableNormal"/>
    <w:tblPr>
      <w:tblStyleRowBandSize w:val="1"/>
      <w:tblStyleColBandSize w:val="1"/>
      <w:tblCellMar>
        <w:left w:w="115" w:type="dxa"/>
        <w:right w:w="115" w:type="dxa"/>
      </w:tblCellMar>
    </w:tblPr>
  </w:style>
  <w:style w:type="table" w:styleId="af0" w:customStyle="1">
    <w:basedOn w:val="TableNormal"/>
    <w:tblPr>
      <w:tblStyleRowBandSize w:val="1"/>
      <w:tblStyleColBandSize w:val="1"/>
      <w:tblCellMar>
        <w:left w:w="115" w:type="dxa"/>
        <w:right w:w="115" w:type="dxa"/>
      </w:tblCellMar>
    </w:tblPr>
  </w:style>
  <w:style w:type="table" w:styleId="af1" w:customStyle="1">
    <w:basedOn w:val="TableNormal"/>
    <w:rPr>
      <w:rFonts w:ascii="Calibri" w:hAnsi="Calibri" w:eastAsia="Calibri" w:cs="Calibri"/>
      <w:color w:val="7B7B7B"/>
      <w:sz w:val="22"/>
      <w:szCs w:val="22"/>
    </w:rPr>
    <w:tblPr>
      <w:tblStyleRowBandSize w:val="1"/>
      <w:tblStyleColBandSize w:val="1"/>
      <w:tblCellMar>
        <w:left w:w="115" w:type="dxa"/>
        <w:right w:w="115" w:type="dxa"/>
      </w:tblCellMar>
    </w:tblPr>
  </w:style>
  <w:style w:type="table" w:styleId="af2" w:customStyle="1">
    <w:basedOn w:val="TableNormal"/>
    <w:rPr>
      <w:rFonts w:ascii="Calibri" w:hAnsi="Calibri" w:eastAsia="Calibri" w:cs="Calibri"/>
      <w:color w:val="7B7B7B"/>
      <w:sz w:val="22"/>
      <w:szCs w:val="22"/>
    </w:rPr>
    <w:tblPr>
      <w:tblStyleRowBandSize w:val="1"/>
      <w:tblStyleColBandSize w:val="1"/>
      <w:tblCellMar>
        <w:left w:w="115" w:type="dxa"/>
        <w:right w:w="115" w:type="dxa"/>
      </w:tblCellMar>
    </w:tblPr>
  </w:style>
  <w:style w:type="table" w:styleId="af3" w:customStyle="1">
    <w:basedOn w:val="TableNormal"/>
    <w:rPr>
      <w:rFonts w:ascii="Calibri" w:hAnsi="Calibri" w:eastAsia="Calibri" w:cs="Calibri"/>
      <w:color w:val="7B7B7B"/>
      <w:sz w:val="22"/>
      <w:szCs w:val="22"/>
    </w:rPr>
    <w:tblPr>
      <w:tblStyleRowBandSize w:val="1"/>
      <w:tblStyleColBandSize w:val="1"/>
      <w:tblCellMar>
        <w:left w:w="115" w:type="dxa"/>
        <w:right w:w="115" w:type="dxa"/>
      </w:tblCellMar>
    </w:tblPr>
  </w:style>
  <w:style w:type="table" w:styleId="af4" w:customStyle="1">
    <w:basedOn w:val="TableNormal"/>
    <w:rPr>
      <w:rFonts w:ascii="Calibri" w:hAnsi="Calibri" w:eastAsia="Calibri" w:cs="Calibri"/>
      <w:color w:val="7B7B7B"/>
      <w:sz w:val="22"/>
      <w:szCs w:val="22"/>
    </w:rPr>
    <w:tblPr>
      <w:tblStyleRowBandSize w:val="1"/>
      <w:tblStyleColBandSize w:val="1"/>
      <w:tblCellMar>
        <w:left w:w="115" w:type="dxa"/>
        <w:right w:w="115" w:type="dxa"/>
      </w:tblCellMar>
    </w:tblPr>
  </w:style>
  <w:style w:type="table" w:styleId="af5" w:customStyle="1">
    <w:basedOn w:val="TableNormal"/>
    <w:rPr>
      <w:rFonts w:ascii="Calibri" w:hAnsi="Calibri" w:eastAsia="Calibri" w:cs="Calibri"/>
      <w:color w:val="7B7B7B"/>
      <w:sz w:val="22"/>
      <w:szCs w:val="22"/>
    </w:rPr>
    <w:tblPr>
      <w:tblStyleRowBandSize w:val="1"/>
      <w:tblStyleColBandSize w:val="1"/>
      <w:tblCellMar>
        <w:left w:w="115" w:type="dxa"/>
        <w:right w:w="115" w:type="dxa"/>
      </w:tblCellMar>
    </w:tblPr>
  </w:style>
  <w:style w:type="table" w:styleId="af6" w:customStyle="1">
    <w:basedOn w:val="TableNormal"/>
    <w:rPr>
      <w:rFonts w:ascii="Calibri" w:hAnsi="Calibri" w:eastAsia="Calibri" w:cs="Calibri"/>
      <w:color w:val="7B7B7B"/>
      <w:sz w:val="22"/>
      <w:szCs w:val="22"/>
    </w:rPr>
    <w:tblPr>
      <w:tblStyleRowBandSize w:val="1"/>
      <w:tblStyleColBandSize w:val="1"/>
      <w:tblCellMar>
        <w:left w:w="1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styleId="CommentTextChar" w:customStyle="1">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TitleChar" w:customStyle="1">
    <w:name w:val="Title Char"/>
    <w:basedOn w:val="DefaultParagraphFont"/>
    <w:link w:val="Title"/>
    <w:uiPriority w:val="10"/>
    <w:rsid w:val="00317541"/>
    <w:rPr>
      <w:b/>
      <w:sz w:val="32"/>
      <w:szCs w:val="32"/>
    </w:rPr>
  </w:style>
  <w:style w:type="paragraph" w:styleId="ListParagraph">
    <w:name w:val="List Paragraph"/>
    <w:basedOn w:val="Normal"/>
    <w:uiPriority w:val="34"/>
    <w:qFormat/>
    <w:rsid w:val="00317541"/>
    <w:pPr>
      <w:ind w:left="720"/>
      <w:contextualSpacing/>
    </w:pPr>
  </w:style>
  <w:style w:type="table" w:styleId="TableGrid">
    <w:name w:val="Table Grid"/>
    <w:basedOn w:val="TableNormal"/>
    <w:uiPriority w:val="39"/>
    <w:rsid w:val="00646F9B"/>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GridTable4">
    <w:name w:val="Grid Table 4"/>
    <w:basedOn w:val="TableNormal"/>
    <w:uiPriority w:val="49"/>
    <w:rsid w:val="00646F9B"/>
    <w:pPr>
      <w:spacing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eading2Char" w:customStyle="1">
    <w:name w:val="Heading 2 Char"/>
    <w:basedOn w:val="DefaultParagraphFont"/>
    <w:link w:val="Heading2"/>
    <w:uiPriority w:val="9"/>
    <w:rsid w:val="00287D87"/>
    <w:rPr>
      <w:b/>
      <w:sz w:val="28"/>
      <w:szCs w:val="28"/>
    </w:rPr>
  </w:style>
  <w:style w:type="character" w:styleId="Hyperlink">
    <w:name w:val="Hyperlink"/>
    <w:basedOn w:val="DefaultParagraphFont"/>
    <w:uiPriority w:val="99"/>
    <w:unhideWhenUsed/>
    <w:rsid w:val="006242DA"/>
    <w:rPr>
      <w:color w:val="0000FF" w:themeColor="hyperlink"/>
      <w:u w:val="single"/>
    </w:rPr>
  </w:style>
  <w:style w:type="character" w:styleId="UnresolvedMention">
    <w:name w:val="Unresolved Mention"/>
    <w:basedOn w:val="DefaultParagraphFont"/>
    <w:uiPriority w:val="99"/>
    <w:semiHidden/>
    <w:unhideWhenUsed/>
    <w:rsid w:val="006242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6373777">
      <w:bodyDiv w:val="1"/>
      <w:marLeft w:val="0"/>
      <w:marRight w:val="0"/>
      <w:marTop w:val="0"/>
      <w:marBottom w:val="0"/>
      <w:divBdr>
        <w:top w:val="none" w:sz="0" w:space="0" w:color="auto"/>
        <w:left w:val="none" w:sz="0" w:space="0" w:color="auto"/>
        <w:bottom w:val="none" w:sz="0" w:space="0" w:color="auto"/>
        <w:right w:val="none" w:sz="0" w:space="0" w:color="auto"/>
      </w:divBdr>
    </w:div>
    <w:div w:id="539977313">
      <w:bodyDiv w:val="1"/>
      <w:marLeft w:val="0"/>
      <w:marRight w:val="0"/>
      <w:marTop w:val="0"/>
      <w:marBottom w:val="0"/>
      <w:divBdr>
        <w:top w:val="none" w:sz="0" w:space="0" w:color="auto"/>
        <w:left w:val="none" w:sz="0" w:space="0" w:color="auto"/>
        <w:bottom w:val="none" w:sz="0" w:space="0" w:color="auto"/>
        <w:right w:val="none" w:sz="0" w:space="0" w:color="auto"/>
      </w:divBdr>
    </w:div>
    <w:div w:id="553153920">
      <w:bodyDiv w:val="1"/>
      <w:marLeft w:val="0"/>
      <w:marRight w:val="0"/>
      <w:marTop w:val="0"/>
      <w:marBottom w:val="0"/>
      <w:divBdr>
        <w:top w:val="none" w:sz="0" w:space="0" w:color="auto"/>
        <w:left w:val="none" w:sz="0" w:space="0" w:color="auto"/>
        <w:bottom w:val="none" w:sz="0" w:space="0" w:color="auto"/>
        <w:right w:val="none" w:sz="0" w:space="0" w:color="auto"/>
      </w:divBdr>
    </w:div>
    <w:div w:id="615216629">
      <w:bodyDiv w:val="1"/>
      <w:marLeft w:val="0"/>
      <w:marRight w:val="0"/>
      <w:marTop w:val="0"/>
      <w:marBottom w:val="0"/>
      <w:divBdr>
        <w:top w:val="none" w:sz="0" w:space="0" w:color="auto"/>
        <w:left w:val="none" w:sz="0" w:space="0" w:color="auto"/>
        <w:bottom w:val="none" w:sz="0" w:space="0" w:color="auto"/>
        <w:right w:val="none" w:sz="0" w:space="0" w:color="auto"/>
      </w:divBdr>
    </w:div>
    <w:div w:id="769275398">
      <w:bodyDiv w:val="1"/>
      <w:marLeft w:val="0"/>
      <w:marRight w:val="0"/>
      <w:marTop w:val="0"/>
      <w:marBottom w:val="0"/>
      <w:divBdr>
        <w:top w:val="none" w:sz="0" w:space="0" w:color="auto"/>
        <w:left w:val="none" w:sz="0" w:space="0" w:color="auto"/>
        <w:bottom w:val="none" w:sz="0" w:space="0" w:color="auto"/>
        <w:right w:val="none" w:sz="0" w:space="0" w:color="auto"/>
      </w:divBdr>
    </w:div>
    <w:div w:id="827402157">
      <w:bodyDiv w:val="1"/>
      <w:marLeft w:val="0"/>
      <w:marRight w:val="0"/>
      <w:marTop w:val="0"/>
      <w:marBottom w:val="0"/>
      <w:divBdr>
        <w:top w:val="none" w:sz="0" w:space="0" w:color="auto"/>
        <w:left w:val="none" w:sz="0" w:space="0" w:color="auto"/>
        <w:bottom w:val="none" w:sz="0" w:space="0" w:color="auto"/>
        <w:right w:val="none" w:sz="0" w:space="0" w:color="auto"/>
      </w:divBdr>
    </w:div>
    <w:div w:id="1504320105">
      <w:bodyDiv w:val="1"/>
      <w:marLeft w:val="0"/>
      <w:marRight w:val="0"/>
      <w:marTop w:val="0"/>
      <w:marBottom w:val="0"/>
      <w:divBdr>
        <w:top w:val="none" w:sz="0" w:space="0" w:color="auto"/>
        <w:left w:val="none" w:sz="0" w:space="0" w:color="auto"/>
        <w:bottom w:val="none" w:sz="0" w:space="0" w:color="auto"/>
        <w:right w:val="none" w:sz="0" w:space="0" w:color="auto"/>
      </w:divBdr>
    </w:div>
    <w:div w:id="1751079880">
      <w:bodyDiv w:val="1"/>
      <w:marLeft w:val="0"/>
      <w:marRight w:val="0"/>
      <w:marTop w:val="0"/>
      <w:marBottom w:val="0"/>
      <w:divBdr>
        <w:top w:val="none" w:sz="0" w:space="0" w:color="auto"/>
        <w:left w:val="none" w:sz="0" w:space="0" w:color="auto"/>
        <w:bottom w:val="none" w:sz="0" w:space="0" w:color="auto"/>
        <w:right w:val="none" w:sz="0" w:space="0" w:color="auto"/>
      </w:divBdr>
    </w:div>
    <w:div w:id="1955868841">
      <w:bodyDiv w:val="1"/>
      <w:marLeft w:val="0"/>
      <w:marRight w:val="0"/>
      <w:marTop w:val="0"/>
      <w:marBottom w:val="0"/>
      <w:divBdr>
        <w:top w:val="none" w:sz="0" w:space="0" w:color="auto"/>
        <w:left w:val="none" w:sz="0" w:space="0" w:color="auto"/>
        <w:bottom w:val="none" w:sz="0" w:space="0" w:color="auto"/>
        <w:right w:val="none" w:sz="0" w:space="0" w:color="auto"/>
      </w:divBdr>
      <w:divsChild>
        <w:div w:id="1643848693">
          <w:marLeft w:val="0"/>
          <w:marRight w:val="0"/>
          <w:marTop w:val="0"/>
          <w:marBottom w:val="0"/>
          <w:divBdr>
            <w:top w:val="single" w:sz="2" w:space="0" w:color="D9D9E3"/>
            <w:left w:val="single" w:sz="2" w:space="0" w:color="D9D9E3"/>
            <w:bottom w:val="single" w:sz="2" w:space="0" w:color="D9D9E3"/>
            <w:right w:val="single" w:sz="2" w:space="0" w:color="D9D9E3"/>
          </w:divBdr>
          <w:divsChild>
            <w:div w:id="949581968">
              <w:marLeft w:val="0"/>
              <w:marRight w:val="0"/>
              <w:marTop w:val="0"/>
              <w:marBottom w:val="0"/>
              <w:divBdr>
                <w:top w:val="single" w:sz="2" w:space="0" w:color="D9D9E3"/>
                <w:left w:val="single" w:sz="2" w:space="0" w:color="D9D9E3"/>
                <w:bottom w:val="single" w:sz="2" w:space="0" w:color="D9D9E3"/>
                <w:right w:val="single" w:sz="2" w:space="0" w:color="D9D9E3"/>
              </w:divBdr>
              <w:divsChild>
                <w:div w:id="473987182">
                  <w:marLeft w:val="0"/>
                  <w:marRight w:val="0"/>
                  <w:marTop w:val="0"/>
                  <w:marBottom w:val="0"/>
                  <w:divBdr>
                    <w:top w:val="single" w:sz="2" w:space="0" w:color="D9D9E3"/>
                    <w:left w:val="single" w:sz="2" w:space="0" w:color="D9D9E3"/>
                    <w:bottom w:val="single" w:sz="2" w:space="0" w:color="D9D9E3"/>
                    <w:right w:val="single" w:sz="2" w:space="0" w:color="D9D9E3"/>
                  </w:divBdr>
                  <w:divsChild>
                    <w:div w:id="2024937327">
                      <w:marLeft w:val="0"/>
                      <w:marRight w:val="0"/>
                      <w:marTop w:val="0"/>
                      <w:marBottom w:val="0"/>
                      <w:divBdr>
                        <w:top w:val="single" w:sz="2" w:space="0" w:color="D9D9E3"/>
                        <w:left w:val="single" w:sz="2" w:space="0" w:color="D9D9E3"/>
                        <w:bottom w:val="single" w:sz="2" w:space="0" w:color="D9D9E3"/>
                        <w:right w:val="single" w:sz="2" w:space="0" w:color="D9D9E3"/>
                      </w:divBdr>
                      <w:divsChild>
                        <w:div w:id="1124008570">
                          <w:marLeft w:val="0"/>
                          <w:marRight w:val="0"/>
                          <w:marTop w:val="0"/>
                          <w:marBottom w:val="0"/>
                          <w:divBdr>
                            <w:top w:val="single" w:sz="2" w:space="0" w:color="auto"/>
                            <w:left w:val="single" w:sz="2" w:space="0" w:color="auto"/>
                            <w:bottom w:val="single" w:sz="6" w:space="0" w:color="auto"/>
                            <w:right w:val="single" w:sz="2" w:space="0" w:color="auto"/>
                          </w:divBdr>
                          <w:divsChild>
                            <w:div w:id="959722731">
                              <w:marLeft w:val="0"/>
                              <w:marRight w:val="0"/>
                              <w:marTop w:val="100"/>
                              <w:marBottom w:val="100"/>
                              <w:divBdr>
                                <w:top w:val="single" w:sz="2" w:space="0" w:color="D9D9E3"/>
                                <w:left w:val="single" w:sz="2" w:space="0" w:color="D9D9E3"/>
                                <w:bottom w:val="single" w:sz="2" w:space="0" w:color="D9D9E3"/>
                                <w:right w:val="single" w:sz="2" w:space="0" w:color="D9D9E3"/>
                              </w:divBdr>
                              <w:divsChild>
                                <w:div w:id="1242060627">
                                  <w:marLeft w:val="0"/>
                                  <w:marRight w:val="0"/>
                                  <w:marTop w:val="0"/>
                                  <w:marBottom w:val="0"/>
                                  <w:divBdr>
                                    <w:top w:val="single" w:sz="2" w:space="0" w:color="D9D9E3"/>
                                    <w:left w:val="single" w:sz="2" w:space="0" w:color="D9D9E3"/>
                                    <w:bottom w:val="single" w:sz="2" w:space="0" w:color="D9D9E3"/>
                                    <w:right w:val="single" w:sz="2" w:space="0" w:color="D9D9E3"/>
                                  </w:divBdr>
                                  <w:divsChild>
                                    <w:div w:id="1756131007">
                                      <w:marLeft w:val="0"/>
                                      <w:marRight w:val="0"/>
                                      <w:marTop w:val="0"/>
                                      <w:marBottom w:val="0"/>
                                      <w:divBdr>
                                        <w:top w:val="single" w:sz="2" w:space="0" w:color="D9D9E3"/>
                                        <w:left w:val="single" w:sz="2" w:space="0" w:color="D9D9E3"/>
                                        <w:bottom w:val="single" w:sz="2" w:space="0" w:color="D9D9E3"/>
                                        <w:right w:val="single" w:sz="2" w:space="0" w:color="D9D9E3"/>
                                      </w:divBdr>
                                      <w:divsChild>
                                        <w:div w:id="352347643">
                                          <w:marLeft w:val="0"/>
                                          <w:marRight w:val="0"/>
                                          <w:marTop w:val="0"/>
                                          <w:marBottom w:val="0"/>
                                          <w:divBdr>
                                            <w:top w:val="single" w:sz="2" w:space="0" w:color="D9D9E3"/>
                                            <w:left w:val="single" w:sz="2" w:space="0" w:color="D9D9E3"/>
                                            <w:bottom w:val="single" w:sz="2" w:space="0" w:color="D9D9E3"/>
                                            <w:right w:val="single" w:sz="2" w:space="0" w:color="D9D9E3"/>
                                          </w:divBdr>
                                          <w:divsChild>
                                            <w:div w:id="16855497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27218010">
          <w:marLeft w:val="0"/>
          <w:marRight w:val="0"/>
          <w:marTop w:val="0"/>
          <w:marBottom w:val="0"/>
          <w:divBdr>
            <w:top w:val="none" w:sz="0" w:space="0" w:color="auto"/>
            <w:left w:val="none" w:sz="0" w:space="0" w:color="auto"/>
            <w:bottom w:val="none" w:sz="0" w:space="0" w:color="auto"/>
            <w:right w:val="none" w:sz="0" w:space="0" w:color="auto"/>
          </w:divBdr>
        </w:div>
      </w:divsChild>
    </w:div>
    <w:div w:id="20590853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image" Target="media/image3.png" Id="rId13" /><Relationship Type="http://schemas.openxmlformats.org/officeDocument/2006/relationships/image" Target="media/image8.jpg" Id="rId18" /><Relationship Type="http://schemas.openxmlformats.org/officeDocument/2006/relationships/image" Target="media/image16.png" Id="rId26" /><Relationship Type="http://schemas.openxmlformats.org/officeDocument/2006/relationships/theme" Target="theme/theme1.xml" Id="rId39" /><Relationship Type="http://schemas.openxmlformats.org/officeDocument/2006/relationships/image" Target="media/image11.jpg" Id="rId21" /><Relationship Type="http://schemas.openxmlformats.org/officeDocument/2006/relationships/hyperlink" Target="https://doi.org/10.2112/JCOASTRES-D-19-00153.1" TargetMode="External" Id="rId34" /><Relationship Type="http://schemas.openxmlformats.org/officeDocument/2006/relationships/image" Target="media/image1.png" Id="rId7" /><Relationship Type="http://schemas.openxmlformats.org/officeDocument/2006/relationships/image" Target="media/image2.png" Id="rId12" /><Relationship Type="http://schemas.openxmlformats.org/officeDocument/2006/relationships/image" Target="media/image7.jpg" Id="rId17" /><Relationship Type="http://schemas.openxmlformats.org/officeDocument/2006/relationships/image" Target="media/image15.png" Id="rId25" /><Relationship Type="http://schemas.openxmlformats.org/officeDocument/2006/relationships/hyperlink" Target="https://doi.org/10.1080/08920753.2019.1564958" TargetMode="External" Id="rId33" /><Relationship Type="http://schemas.openxmlformats.org/officeDocument/2006/relationships/fontTable" Target="fontTable.xml" Id="rId38" /><Relationship Type="http://schemas.openxmlformats.org/officeDocument/2006/relationships/styles" Target="styles.xml" Id="rId2" /><Relationship Type="http://schemas.openxmlformats.org/officeDocument/2006/relationships/image" Target="media/image6.jpg" Id="rId16" /><Relationship Type="http://schemas.openxmlformats.org/officeDocument/2006/relationships/image" Target="media/image10.jpg" Id="rId20" /><Relationship Type="http://schemas.openxmlformats.org/officeDocument/2006/relationships/image" Target="media/image19.jpg" Id="rId29"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footer" Target="footer1.xml" Id="rId11" /><Relationship Type="http://schemas.openxmlformats.org/officeDocument/2006/relationships/image" Target="media/image14.png" Id="rId24" /><Relationship Type="http://schemas.openxmlformats.org/officeDocument/2006/relationships/footer" Target="footer2.xml" Id="rId37" /><Relationship Type="http://schemas.openxmlformats.org/officeDocument/2006/relationships/footnotes" Target="footnotes.xml" Id="rId5" /><Relationship Type="http://schemas.openxmlformats.org/officeDocument/2006/relationships/image" Target="media/image5.jpg" Id="rId15" /><Relationship Type="http://schemas.openxmlformats.org/officeDocument/2006/relationships/image" Target="media/image13.png" Id="rId23" /><Relationship Type="http://schemas.openxmlformats.org/officeDocument/2006/relationships/image" Target="media/image18.png" Id="rId28" /><Relationship Type="http://schemas.openxmlformats.org/officeDocument/2006/relationships/hyperlink" Target="https://doi.org/10.1080/10447318.2021.1976032" TargetMode="External" Id="rId36" /><Relationship Type="http://schemas.microsoft.com/office/2016/09/relationships/commentsIds" Target="commentsIds.xml" Id="rId10" /><Relationship Type="http://schemas.openxmlformats.org/officeDocument/2006/relationships/image" Target="media/image9.jpg" Id="rId19" /><Relationship Type="http://schemas.openxmlformats.org/officeDocument/2006/relationships/image" Target="media/image21.png" Id="rId31" /><Relationship Type="http://schemas.openxmlformats.org/officeDocument/2006/relationships/webSettings" Target="webSettings.xml" Id="rId4" /><Relationship Type="http://schemas.microsoft.com/office/2011/relationships/commentsExtended" Target="commentsExtended.xml" Id="rId9" /><Relationship Type="http://schemas.openxmlformats.org/officeDocument/2006/relationships/image" Target="media/image4.jpg" Id="rId14" /><Relationship Type="http://schemas.openxmlformats.org/officeDocument/2006/relationships/image" Target="media/image12.jpg" Id="rId22" /><Relationship Type="http://schemas.openxmlformats.org/officeDocument/2006/relationships/image" Target="media/image17.png" Id="rId27" /><Relationship Type="http://schemas.openxmlformats.org/officeDocument/2006/relationships/hyperlink" Target="https://doi.org/10.1016/j.ocecoaman.2018.01.005" TargetMode="External" Id="rId35" /><Relationship Type="http://schemas.openxmlformats.org/officeDocument/2006/relationships/comments" Target="comments.xml" Id="rId8" /><Relationship Type="http://schemas.openxmlformats.org/officeDocument/2006/relationships/settings" Target="settings.xml" Id="rId3" /><Relationship Type="http://schemas.openxmlformats.org/officeDocument/2006/relationships/glossaryDocument" Target="glossary/document.xml" Id="Ra67b23bcd1464be6" /><Relationship Type="http://schemas.openxmlformats.org/officeDocument/2006/relationships/image" Target="/media/imaged.png" Id="R960ee1badc1c4ea2"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15b28d90-c993-4b16-8e1a-edaaca46152a}"/>
      </w:docPartPr>
      <w:docPartBody>
        <w:p w14:paraId="421B25CF">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patel janvi</dc:creator>
  <lastModifiedBy>Janviben Rakeshkumar Patel</lastModifiedBy>
  <revision>4</revision>
  <dcterms:created xsi:type="dcterms:W3CDTF">2023-04-18T02:41:00.0000000Z</dcterms:created>
  <dcterms:modified xsi:type="dcterms:W3CDTF">2023-04-18T02:56:11.6204150Z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894832ae84cce28af30b5188edfb87171093d87bab7744145d7bc0c92f58d8d7</vt:lpwstr>
  </property>
</Properties>
</file>